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commentsIdsDocument.xml" ContentType="application/vnd.openxmlformats-officedocument.wordprocessingml.commentsIds+xml"/>
  <Override PartName="/word/commentsIds.xml" ContentType="application/vnd.openxmlformats-officedocument.wordprocessingml.commentsIds+xml"/>
  <Override PartName="/word/commentsDocument.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comments.xml" ContentType="application/vnd.openxmlformats-officedocument.wordprocessingml.comments+xml"/>
  <Override PartName="/word/commentsExtendedDocument.xml" ContentType="application/vnd.openxmlformats-officedocument.wordprocessingml.commentsExtended+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commentsExtensible.xml" ContentType="application/vnd.openxmlformats-officedocument.wordprocessingml.commentsExtensi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841"/>
        <w:pBdr/>
        <w:spacing/>
        <w:ind/>
        <w:rPr/>
      </w:pPr>
      <w:r/>
      <w:bookmarkStart w:id="0" w:name="_ldxfbzglz43"/>
      <w:r/>
      <w:bookmarkEnd w:id="0"/>
      <w:r>
        <w:t xml:space="preserve">How-to configure Sparnatural</w:t>
      </w:r>
      <w:r/>
    </w:p>
    <w:p>
      <w:pPr>
        <w:pStyle w:val="778"/>
        <w:pBdr/>
        <w:spacing/>
        <w:ind/>
        <w:rPr/>
      </w:pPr>
      <w:r/>
      <w:r/>
    </w:p>
    <w:p>
      <w:pPr>
        <w:pStyle w:val="778"/>
        <w:pBdr/>
        <w:spacing/>
        <w:ind/>
        <w:rPr/>
      </w:pPr>
      <w:r>
        <w:t xml:space="preserve">date: 202</w:t>
      </w:r>
      <w:r>
        <w:t xml:space="preserve">4</w:t>
      </w:r>
      <w:r>
        <w:t xml:space="preserve">-</w:t>
      </w:r>
      <w:r>
        <w:t xml:space="preserve">07-14</w:t>
      </w:r>
      <w:r>
        <w:t xml:space="preserve">-20</w:t>
      </w:r>
      <w:r/>
    </w:p>
    <w:p>
      <w:pPr>
        <w:pStyle w:val="778"/>
        <w:pBdr/>
        <w:spacing/>
        <w:ind/>
        <w:rPr/>
      </w:pPr>
      <w:r>
        <w:t xml:space="preserve">Sparnatural version: </w:t>
      </w:r>
      <w:r>
        <w:t xml:space="preserve">9.0.0</w:t>
      </w:r>
      <w:r/>
    </w:p>
    <w:p>
      <w:pPr>
        <w:pStyle w:val="778"/>
        <w:pBdr/>
        <w:spacing/>
        <w:ind/>
        <w:rPr/>
      </w:pPr>
      <w:r/>
      <w:r>
        <w:br w:type="page" w:clear="all"/>
      </w:r>
      <w:r/>
    </w:p>
    <w:p>
      <w:pPr>
        <w:pStyle w:val="778"/>
        <w:pBdr/>
        <w:spacing/>
        <w:ind/>
        <w:rPr/>
      </w:pPr>
      <w:r/>
      <w:r/>
    </w:p>
    <w:sdt>
      <w:sdtPr>
        <w15:appearance w15:val="boundingBox"/>
        <w:docPartObj>
          <w:docPartGallery w:val="Table of Contents"/>
          <w:docPartUnique w:val="true"/>
        </w:docPartObj>
        <w:rPr/>
      </w:sdtPr>
      <w:sdtContent>
        <w:p>
          <w:pPr>
            <w:pStyle w:val="778"/>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rPr>
          </w:pPr>
          <w:r>
            <w:fldChar w:fldCharType="begin"/>
          </w:r>
          <w:r>
            <w:rPr>
              <w:rStyle w:val="812"/>
              <w:rFonts w:eastAsia="Arial" w:cs="Arial"/>
              <w:b/>
              <w:i w:val="0"/>
              <w:caps w:val="0"/>
              <w:smallCaps w:val="0"/>
              <w:strike w:val="0"/>
              <w:vanish w:val="0"/>
              <w:color w:val="000000"/>
              <w:position w:val="0"/>
              <w:sz w:val="22"/>
              <w:szCs w:val="22"/>
              <w:u w:val="none"/>
              <w:shd w:val="clear" w:color="auto" w:fill="auto"/>
              <w:vertAlign w:val="baseline"/>
            </w:rPr>
            <w:instrText xml:space="preserve"> TOC \z \o "1-9" \u \t "Titre 1,1,Titre 2,2,Titre 3,3,Titre 4,4,Titre 5,5,Titre 6,6" \h</w:instrText>
          </w:r>
          <w:r>
            <w:rPr>
              <w:rStyle w:val="812"/>
              <w:rFonts w:eastAsia="Arial" w:cs="Arial"/>
              <w:b/>
              <w:i w:val="0"/>
              <w:caps w:val="0"/>
              <w:smallCaps w:val="0"/>
              <w:strike w:val="0"/>
              <w:vanish w:val="0"/>
              <w:color w:val="000000"/>
              <w:position w:val="0"/>
              <w:sz w:val="22"/>
              <w:szCs w:val="22"/>
              <w:u w:val="none"/>
              <w:shd w:val="clear" w:color="auto" w:fill="auto"/>
              <w:vertAlign w:val="baseline"/>
            </w:rPr>
            <w:fldChar w:fldCharType="separate"/>
          </w:r>
          <w:hyperlink w:tooltip="#_134nsf11gxxe" w:anchor="_134nsf11gxxe" w:history="1">
            <w:r>
              <w:rPr>
                <w:rStyle w:val="812"/>
                <w:rFonts w:eastAsia="Arial" w:cs="Arial"/>
                <w:b/>
                <w:i w:val="0"/>
                <w:caps w:val="0"/>
                <w:smallCaps w:val="0"/>
                <w:strike w:val="0"/>
                <w:vanish w:val="0"/>
                <w:color w:val="000000"/>
                <w:position w:val="0"/>
                <w:sz w:val="22"/>
                <w:szCs w:val="22"/>
                <w:u w:val="none"/>
                <w:shd w:val="clear" w:color="auto" w:fill="auto"/>
                <w:vertAlign w:val="baseline"/>
              </w:rPr>
              <w:t xml:space="preserve">Introduction</w:t>
              <w:tab/>
              <w:t xml:space="preserve">3</w:t>
            </w:r>
          </w:hyperlink>
          <w:r/>
          <w:r>
            <w:rPr>
              <w:rFonts w:ascii="Arial" w:hAnsi="Arial" w:eastAsia="Arial" w:cs="Arial"/>
              <w:b/>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rPr>
          </w:pPr>
          <w:r/>
          <w:hyperlink w:tooltip="#_nxgqxdasaxlw" w:anchor="_nxgqxdasaxlw" w:history="1">
            <w:r>
              <w:rPr>
                <w:rStyle w:val="812"/>
                <w:rFonts w:eastAsia="Arial" w:cs="Arial"/>
                <w:b/>
                <w:i w:val="0"/>
                <w:caps w:val="0"/>
                <w:smallCaps w:val="0"/>
                <w:strike w:val="0"/>
                <w:vanish w:val="0"/>
                <w:color w:val="000000"/>
                <w:position w:val="0"/>
                <w:sz w:val="22"/>
                <w:szCs w:val="22"/>
                <w:u w:val="none"/>
                <w:shd w:val="clear" w:color="auto" w:fill="auto"/>
                <w:vertAlign w:val="baseline"/>
              </w:rPr>
              <w:t xml:space="preserve">Conventions</w:t>
              <w:tab/>
              <w:t xml:space="preserve">3</w:t>
            </w:r>
          </w:hyperlink>
          <w:r/>
          <w:r>
            <w:rPr>
              <w:rFonts w:ascii="Arial" w:hAnsi="Arial" w:eastAsia="Arial" w:cs="Arial"/>
              <w:b/>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rPr>
          </w:pPr>
          <w:r/>
          <w:hyperlink w:tooltip="#_n7f3lacezwjk" w:anchor="_n7f3lacezwjk" w:history="1">
            <w:r>
              <w:rPr>
                <w:rStyle w:val="812"/>
                <w:rFonts w:eastAsia="Arial" w:cs="Arial"/>
                <w:b/>
                <w:i w:val="0"/>
                <w:caps w:val="0"/>
                <w:smallCaps w:val="0"/>
                <w:strike w:val="0"/>
                <w:vanish w:val="0"/>
                <w:color w:val="000000"/>
                <w:position w:val="0"/>
                <w:sz w:val="22"/>
                <w:szCs w:val="22"/>
                <w:u w:val="none"/>
                <w:shd w:val="clear" w:color="auto" w:fill="auto"/>
                <w:vertAlign w:val="baseline"/>
              </w:rPr>
              <w:t xml:space="preserve">Prerequisites</w:t>
              <w:tab/>
              <w:t xml:space="preserve">3</w:t>
            </w:r>
          </w:hyperlink>
          <w:r/>
          <w:r>
            <w:rPr>
              <w:rFonts w:ascii="Arial" w:hAnsi="Arial" w:eastAsia="Arial" w:cs="Arial"/>
              <w:b/>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rPr>
          </w:pPr>
          <w:r/>
          <w:hyperlink w:tooltip="#_x4994h646umy" w:anchor="_x4994h646umy" w:history="1">
            <w:r>
              <w:rPr>
                <w:rStyle w:val="812"/>
                <w:rFonts w:eastAsia="Arial" w:cs="Arial"/>
                <w:b/>
                <w:i w:val="0"/>
                <w:caps w:val="0"/>
                <w:smallCaps w:val="0"/>
                <w:strike w:val="0"/>
                <w:vanish w:val="0"/>
                <w:color w:val="000000"/>
                <w:position w:val="0"/>
                <w:sz w:val="22"/>
                <w:szCs w:val="22"/>
                <w:u w:val="none"/>
                <w:shd w:val="clear" w:color="auto" w:fill="auto"/>
                <w:vertAlign w:val="baseline"/>
              </w:rPr>
              <w:t xml:space="preserve">Documentation files</w:t>
              <w:tab/>
              <w:t xml:space="preserve">3</w:t>
            </w:r>
          </w:hyperlink>
          <w:r/>
          <w:r>
            <w:rPr>
              <w:rFonts w:ascii="Arial" w:hAnsi="Arial" w:eastAsia="Arial" w:cs="Arial"/>
              <w:b/>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rPr>
          </w:pPr>
          <w:r/>
          <w:hyperlink w:tooltip="#_xxed2eq4yghf" w:anchor="_xxed2eq4yghf" w:history="1">
            <w:r>
              <w:rPr>
                <w:rStyle w:val="812"/>
                <w:rFonts w:eastAsia="Arial" w:cs="Arial"/>
                <w:b/>
                <w:i w:val="0"/>
                <w:caps w:val="0"/>
                <w:smallCaps w:val="0"/>
                <w:strike w:val="0"/>
                <w:vanish w:val="0"/>
                <w:color w:val="000000"/>
                <w:position w:val="0"/>
                <w:sz w:val="22"/>
                <w:szCs w:val="22"/>
                <w:u w:val="none"/>
                <w:shd w:val="clear" w:color="auto" w:fill="auto"/>
                <w:vertAlign w:val="baseline"/>
              </w:rPr>
              <w:t xml:space="preserve">Structure of the example ontology</w:t>
              <w:tab/>
              <w:t xml:space="preserve">4</w:t>
            </w:r>
          </w:hyperlink>
          <w:r/>
          <w:r>
            <w:rPr>
              <w:rFonts w:ascii="Arial" w:hAnsi="Arial" w:eastAsia="Arial" w:cs="Arial"/>
              <w:b/>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rPr>
          </w:pPr>
          <w:r/>
          <w:hyperlink w:tooltip="#_b731jewoodc4" w:anchor="_b731jewoodc4" w:history="1">
            <w:r>
              <w:rPr>
                <w:rStyle w:val="812"/>
                <w:rFonts w:eastAsia="Arial" w:cs="Arial"/>
                <w:b/>
                <w:i w:val="0"/>
                <w:caps w:val="0"/>
                <w:smallCaps w:val="0"/>
                <w:strike w:val="0"/>
                <w:vanish w:val="0"/>
                <w:color w:val="000000"/>
                <w:position w:val="0"/>
                <w:sz w:val="22"/>
                <w:szCs w:val="22"/>
                <w:u w:val="none"/>
                <w:shd w:val="clear" w:color="auto" w:fill="auto"/>
                <w:vertAlign w:val="baseline"/>
              </w:rPr>
              <w:t xml:space="preserve">Configuration spreadsheet</w:t>
              <w:tab/>
              <w:t xml:space="preserve">5</w:t>
            </w:r>
          </w:hyperlink>
          <w:r/>
          <w:r>
            <w:rPr>
              <w:rFonts w:ascii="Arial" w:hAnsi="Arial" w:eastAsia="Arial" w:cs="Arial"/>
              <w:b/>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c0jag67mpq8x" w:anchor="_c0jag67mpq8x"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Protégé vs. spreadsheet</w:t>
              <w:tab/>
              <w:t xml:space="preserve">5</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wh142o6njtnf" w:anchor="_wh142o6njtnf"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The Excel-2-RDF converter</w:t>
              <w:tab/>
              <w:t xml:space="preserve">5</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d496lyhfqij0" w:anchor="_d496lyhfqij0"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If you use a Google spreadsheet</w:t>
              <w:tab/>
              <w:t xml:space="preserve">6</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39wu5oucw3nn" w:anchor="_39wu5oucw3nn"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If you use a local spreadsheet</w:t>
              <w:tab/>
              <w:t xml:space="preserve">7</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rPr>
          </w:pPr>
          <w:r/>
          <w:hyperlink w:tooltip="#_optcq49s2omt" w:anchor="_optcq49s2omt" w:history="1">
            <w:r>
              <w:rPr>
                <w:rStyle w:val="812"/>
                <w:rFonts w:eastAsia="Arial" w:cs="Arial"/>
                <w:b/>
                <w:i w:val="0"/>
                <w:caps w:val="0"/>
                <w:smallCaps w:val="0"/>
                <w:strike w:val="0"/>
                <w:vanish w:val="0"/>
                <w:color w:val="000000"/>
                <w:position w:val="0"/>
                <w:sz w:val="22"/>
                <w:szCs w:val="22"/>
                <w:u w:val="none"/>
                <w:shd w:val="clear" w:color="auto" w:fill="auto"/>
                <w:vertAlign w:val="baseline"/>
              </w:rPr>
              <w:t xml:space="preserve">Filling-in the configuration spreadsheet</w:t>
              <w:tab/>
              <w:t xml:space="preserve">8</w:t>
            </w:r>
          </w:hyperlink>
          <w:r/>
          <w:r>
            <w:rPr>
              <w:rFonts w:ascii="Arial" w:hAnsi="Arial" w:eastAsia="Arial" w:cs="Arial"/>
              <w:b/>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j49u8amf3e70" w:anchor="_j49u8amf3e70"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Adjusting the </w:t>
            </w:r>
            <w:del w:id="0" w:author="MarieMuller" w:date="2024-07-10T13:10:14Z">
              <w:r>
                <w:rPr>
                  <w:rStyle w:val="812"/>
                  <w:rFonts w:eastAsia="Arial" w:cs="Arial"/>
                  <w:b w:val="0"/>
                  <w:i w:val="0"/>
                  <w:caps w:val="0"/>
                  <w:smallCaps w:val="0"/>
                  <w:strike w:val="0"/>
                  <w:color w:val="000000"/>
                  <w:position w:val="0"/>
                  <w:sz w:val="22"/>
                  <w:szCs w:val="22"/>
                  <w:u w:val="none"/>
                  <w:shd w:val="clear" w:color="auto" w:fill="auto"/>
                  <w:vertAlign w:val="baseline"/>
                </w:rPr>
                <w:delText xml:space="preserve">ontology</w:delText>
              </w:r>
            </w:del>
            <w:ins w:id="1" w:author="MarieMuller" w:date="2024-07-10T13:10:18Z">
              <w:r>
                <w:rPr>
                  <w:rStyle w:val="812"/>
                  <w:rFonts w:eastAsia="Arial" w:cs="Arial"/>
                  <w:b w:val="0"/>
                  <w:i w:val="0"/>
                  <w:caps w:val="0"/>
                  <w:smallCaps w:val="0"/>
                  <w:strike w:val="0"/>
                  <w:color w:val="000000"/>
                  <w:position w:val="0"/>
                  <w:sz w:val="22"/>
                  <w:szCs w:val="22"/>
                  <w:u w:val="none"/>
                  <w:shd w:val="clear" w:color="auto" w:fill="auto"/>
                  <w:vertAlign w:val="baseline"/>
                  <w:lang w:val="fr-FR"/>
                </w:rPr>
                <w:t xml:space="preserve">configuration</w:t>
              </w:r>
            </w:ins>
            <w:r>
              <w:rPr>
                <w:rStyle w:val="812"/>
                <w:rFonts w:eastAsia="Arial" w:cs="Arial"/>
                <w:b w:val="0"/>
                <w:i w:val="0"/>
                <w:caps w:val="0"/>
                <w:smallCaps w:val="0"/>
                <w:strike w:val="0"/>
                <w:color w:val="000000"/>
                <w:position w:val="0"/>
                <w:sz w:val="22"/>
                <w:szCs w:val="22"/>
                <w:u w:val="none"/>
                <w:shd w:val="clear" w:color="auto" w:fill="auto"/>
                <w:vertAlign w:val="baseline"/>
              </w:rPr>
              <w:t xml:space="preserve"> URI and the prefixes</w:t>
              <w:tab/>
              <w:t xml:space="preserve">8</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fvsuv6tgivpc" w:anchor="_fvsuv6tgivpc" w:history="1">
            <w:ins w:id="2" w:author="MarieMuller" w:date="2024-07-10T13:10:30Z">
              <w:r>
                <w:rPr>
                  <w:rStyle w:val="812"/>
                  <w:rFonts w:eastAsia="Arial" w:cs="Arial"/>
                  <w:b w:val="0"/>
                  <w:i w:val="0"/>
                  <w:caps w:val="0"/>
                  <w:smallCaps w:val="0"/>
                  <w:strike w:val="0"/>
                  <w:vanish w:val="0"/>
                  <w:color w:val="000000"/>
                  <w:position w:val="0"/>
                  <w:sz w:val="22"/>
                  <w:szCs w:val="22"/>
                  <w:u w:val="none"/>
                  <w:shd w:val="clear" w:color="auto" w:fill="auto"/>
                  <w:vertAlign w:val="baseline"/>
                  <w:lang w:val="fr-FR"/>
                </w:rPr>
                <w:t xml:space="preserve">Configuration</w:t>
              </w:r>
            </w:ins>
            <w:del w:id="3" w:author="MarieMuller" w:date="2024-07-10T13:10:24Z">
              <w:r>
                <w:rPr>
                  <w:rStyle w:val="812"/>
                  <w:rFonts w:eastAsia="Arial" w:cs="Arial"/>
                  <w:b w:val="0"/>
                  <w:i w:val="0"/>
                  <w:caps w:val="0"/>
                  <w:smallCaps w:val="0"/>
                  <w:strike w:val="0"/>
                  <w:color w:val="000000"/>
                  <w:position w:val="0"/>
                  <w:sz w:val="22"/>
                  <w:szCs w:val="22"/>
                  <w:u w:val="none"/>
                  <w:shd w:val="clear" w:color="auto" w:fill="auto"/>
                  <w:vertAlign w:val="baseline"/>
                </w:rPr>
                <w:delText xml:space="preserve">Ontology</w:delText>
              </w:r>
            </w:del>
            <w:r>
              <w:rPr>
                <w:rStyle w:val="812"/>
                <w:rFonts w:eastAsia="Arial" w:cs="Arial"/>
                <w:b w:val="0"/>
                <w:i w:val="0"/>
                <w:caps w:val="0"/>
                <w:smallCaps w:val="0"/>
                <w:strike w:val="0"/>
                <w:color w:val="000000"/>
                <w:position w:val="0"/>
                <w:sz w:val="22"/>
                <w:szCs w:val="22"/>
                <w:u w:val="none"/>
                <w:shd w:val="clear" w:color="auto" w:fill="auto"/>
                <w:vertAlign w:val="baseline"/>
              </w:rPr>
              <w:t xml:space="preserve"> IRI</w:t>
              <w:tab/>
              <w:t xml:space="preserve">8</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dquyrxsa0x3o" w:anchor="_dquyrxsa0x3o"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Metadata cleanup</w:t>
              <w:tab/>
              <w:t xml:space="preserve">9</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uvdu0hhnq9qv" w:anchor="_uvdu0hhnq9qv"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Prefixes</w:t>
              <w:tab/>
              <w:t xml:space="preserve">9</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ur3sjqgn2ede" w:anchor="_ur3sjqgn2ede"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Declaring </w:t>
            </w:r>
            <w:ins w:id="4" w:author="Auteur inconnu" w:date="2024-07-11T15:37:35Z">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E</w:t>
              </w:r>
            </w:ins>
            <w:ins w:id="5" w:author="MarieMuller" w:date="2024-07-10T12:41:51Z">
              <w:del w:id="6" w:author="Auteur inconnu" w:date="2024-07-11T15:37:35Z">
                <w:r>
                  <w:rPr>
                    <w:rStyle w:val="812"/>
                    <w:rFonts w:eastAsia="Arial" w:cs="Arial"/>
                    <w:b w:val="0"/>
                    <w:i w:val="0"/>
                    <w:caps w:val="0"/>
                    <w:smallCaps w:val="0"/>
                    <w:strike w:val="0"/>
                    <w:color w:val="000000"/>
                    <w:position w:val="0"/>
                    <w:sz w:val="22"/>
                    <w:szCs w:val="22"/>
                    <w:u w:val="none"/>
                    <w:shd w:val="clear" w:color="auto" w:fill="auto"/>
                    <w:vertAlign w:val="baseline"/>
                    <w:lang w:val="fr-FR"/>
                  </w:rPr>
                  <w:delText xml:space="preserve">e</w:delText>
                </w:r>
              </w:del>
            </w:ins>
            <w:ins w:id="7" w:author="MarieMuller" w:date="2024-07-10T12:41:51Z">
              <w:r>
                <w:rPr>
                  <w:rStyle w:val="812"/>
                  <w:rFonts w:eastAsia="Arial" w:cs="Arial"/>
                  <w:b w:val="0"/>
                  <w:i w:val="0"/>
                  <w:caps w:val="0"/>
                  <w:smallCaps w:val="0"/>
                  <w:strike w:val="0"/>
                  <w:color w:val="000000"/>
                  <w:position w:val="0"/>
                  <w:sz w:val="22"/>
                  <w:szCs w:val="22"/>
                  <w:u w:val="none"/>
                  <w:shd w:val="clear" w:color="auto" w:fill="auto"/>
                  <w:vertAlign w:val="baseline"/>
                  <w:lang w:val="fr-FR"/>
                </w:rPr>
                <w:t xml:space="preserve">ntities</w:t>
              </w:r>
            </w:ins>
            <w:del w:id="8" w:author="MarieMuller" w:date="2024-07-10T12:41:47Z">
              <w:r>
                <w:rPr>
                  <w:rStyle w:val="812"/>
                  <w:rFonts w:eastAsia="Arial" w:cs="Arial"/>
                  <w:b w:val="0"/>
                  <w:i w:val="0"/>
                  <w:caps w:val="0"/>
                  <w:smallCaps w:val="0"/>
                  <w:strike w:val="0"/>
                  <w:color w:val="000000"/>
                  <w:position w:val="0"/>
                  <w:sz w:val="22"/>
                  <w:szCs w:val="22"/>
                  <w:u w:val="none"/>
                  <w:shd w:val="clear" w:color="auto" w:fill="auto"/>
                  <w:vertAlign w:val="baseline"/>
                </w:rPr>
                <w:delText xml:space="preserve">classes</w:delText>
              </w:r>
            </w:del>
            <w:r>
              <w:rPr>
                <w:rStyle w:val="812"/>
                <w:rFonts w:eastAsia="Arial" w:cs="Arial"/>
                <w:b w:val="0"/>
                <w:i w:val="0"/>
                <w:caps w:val="0"/>
                <w:smallCaps w:val="0"/>
                <w:strike w:val="0"/>
                <w:color w:val="000000"/>
                <w:position w:val="0"/>
                <w:sz w:val="22"/>
                <w:szCs w:val="22"/>
                <w:u w:val="none"/>
                <w:shd w:val="clear" w:color="auto" w:fill="auto"/>
                <w:vertAlign w:val="baseline"/>
              </w:rPr>
              <w:tab/>
              <w:t xml:space="preserve">9</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1fehovkt5pla" w:anchor="_1fehovkt5pla"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Declaring properties</w:t>
              <w:tab/>
              <w:t xml:space="preserve">11</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qjgkb0vzqbsg" w:anchor="_qjgkb0vzqbsg"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Selecting property types (widgets)</w:t>
              <w:tab/>
              <w:t xml:space="preserve">14</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szmre0z3wjq3" w:anchor="_szmre0z3wjq3"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Populating lists and autocomplete fields (datasources)</w:t>
              <w:tab/>
              <w:t xml:space="preserve">15</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urdhjnsew8i5" w:anchor="_urdhjnsew8i5"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Using predefined datasources</w:t>
              <w:tab/>
              <w:t xml:space="preserve">15</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72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mb6dpyllc0ey" w:anchor="_mb6dpyllc0ey"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Using predefined queries with your own properties</w:t>
              <w:tab/>
              <w:t xml:space="preserve">18</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tdzsuipio9md" w:anchor="_tdzsuipio9md"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Declaring literal </w:t>
            </w:r>
            <w:ins w:id="9" w:author="Auteur inconnu" w:date="2024-07-11T15:37:42Z">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E</w:t>
              </w:r>
            </w:ins>
            <w:ins w:id="10" w:author="MarieMuller" w:date="2024-07-10T12:41:38Z">
              <w:del w:id="11" w:author="Auteur inconnu" w:date="2024-07-11T15:37:42Z">
                <w:r>
                  <w:rPr>
                    <w:rStyle w:val="812"/>
                    <w:rFonts w:eastAsia="Arial" w:cs="Arial"/>
                    <w:b w:val="0"/>
                    <w:i w:val="0"/>
                    <w:caps w:val="0"/>
                    <w:smallCaps w:val="0"/>
                    <w:strike w:val="0"/>
                    <w:color w:val="000000"/>
                    <w:position w:val="0"/>
                    <w:sz w:val="22"/>
                    <w:szCs w:val="22"/>
                    <w:u w:val="none"/>
                    <w:shd w:val="clear" w:color="auto" w:fill="auto"/>
                    <w:vertAlign w:val="baseline"/>
                    <w:lang w:val="fr-FR"/>
                  </w:rPr>
                  <w:delText xml:space="preserve">e</w:delText>
                </w:r>
              </w:del>
            </w:ins>
            <w:ins w:id="12" w:author="MarieMuller" w:date="2024-07-10T12:41:38Z">
              <w:r>
                <w:rPr>
                  <w:rStyle w:val="812"/>
                  <w:rFonts w:eastAsia="Arial" w:cs="Arial"/>
                  <w:b w:val="0"/>
                  <w:i w:val="0"/>
                  <w:caps w:val="0"/>
                  <w:smallCaps w:val="0"/>
                  <w:strike w:val="0"/>
                  <w:color w:val="000000"/>
                  <w:position w:val="0"/>
                  <w:sz w:val="22"/>
                  <w:szCs w:val="22"/>
                  <w:u w:val="none"/>
                  <w:shd w:val="clear" w:color="auto" w:fill="auto"/>
                  <w:vertAlign w:val="baseline"/>
                  <w:lang w:val="fr-FR"/>
                </w:rPr>
                <w:t xml:space="preserve">ntities</w:t>
              </w:r>
            </w:ins>
            <w:del w:id="13" w:author="MarieMuller" w:date="2024-07-10T12:41:36Z">
              <w:r>
                <w:rPr>
                  <w:rStyle w:val="812"/>
                  <w:rFonts w:eastAsia="Arial" w:cs="Arial"/>
                  <w:b w:val="0"/>
                  <w:i w:val="0"/>
                  <w:caps w:val="0"/>
                  <w:smallCaps w:val="0"/>
                  <w:strike w:val="0"/>
                  <w:color w:val="000000"/>
                  <w:position w:val="0"/>
                  <w:sz w:val="22"/>
                  <w:szCs w:val="22"/>
                  <w:u w:val="none"/>
                  <w:shd w:val="clear" w:color="auto" w:fill="auto"/>
                  <w:vertAlign w:val="baseline"/>
                </w:rPr>
                <w:delText xml:space="preserve">classes</w:delText>
              </w:r>
            </w:del>
            <w:r>
              <w:rPr>
                <w:rStyle w:val="812"/>
                <w:rFonts w:eastAsia="Arial" w:cs="Arial"/>
                <w:b w:val="0"/>
                <w:i w:val="0"/>
                <w:caps w:val="0"/>
                <w:smallCaps w:val="0"/>
                <w:strike w:val="0"/>
                <w:color w:val="000000"/>
                <w:position w:val="0"/>
                <w:sz w:val="22"/>
                <w:szCs w:val="22"/>
                <w:u w:val="none"/>
                <w:shd w:val="clear" w:color="auto" w:fill="auto"/>
                <w:vertAlign w:val="baseline"/>
              </w:rPr>
              <w:tab/>
              <w:t xml:space="preserve">19</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usr27vpsgbbv" w:anchor="_usr27vpsgbbv"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How-to set some properties optional or negative</w:t>
              <w:tab/>
              <w:t xml:space="preserve">22</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rPr>
          </w:pPr>
          <w:r/>
          <w:hyperlink w:tooltip="#_2ctq3xbe7i41" w:anchor="_2ctq3xbe7i41"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How-to map </w:t>
            </w:r>
            <w:ins w:id="14" w:author="Auteur inconnu" w:date="2024-07-11T15:37:50Z">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E</w:t>
              </w:r>
            </w:ins>
            <w:ins w:id="15" w:author="MarieMuller" w:date="2024-07-10T12:41:23Z">
              <w:del w:id="16" w:author="Auteur inconnu" w:date="2024-07-11T15:37:50Z">
                <w:r>
                  <w:rPr>
                    <w:rStyle w:val="812"/>
                    <w:rFonts w:eastAsia="Arial" w:cs="Arial"/>
                    <w:b w:val="0"/>
                    <w:i w:val="0"/>
                    <w:caps w:val="0"/>
                    <w:smallCaps w:val="0"/>
                    <w:strike w:val="0"/>
                    <w:color w:val="000000"/>
                    <w:position w:val="0"/>
                    <w:sz w:val="22"/>
                    <w:szCs w:val="22"/>
                    <w:u w:val="none"/>
                    <w:shd w:val="clear" w:color="auto" w:fill="auto"/>
                    <w:vertAlign w:val="baseline"/>
                    <w:lang w:val="fr-FR"/>
                  </w:rPr>
                  <w:delText xml:space="preserve">e</w:delText>
                </w:r>
              </w:del>
            </w:ins>
            <w:ins w:id="17" w:author="MarieMuller" w:date="2024-07-10T12:41:23Z">
              <w:r>
                <w:rPr>
                  <w:rStyle w:val="812"/>
                  <w:rFonts w:eastAsia="Arial" w:cs="Arial"/>
                  <w:b w:val="0"/>
                  <w:i w:val="0"/>
                  <w:caps w:val="0"/>
                  <w:smallCaps w:val="0"/>
                  <w:strike w:val="0"/>
                  <w:color w:val="000000"/>
                  <w:position w:val="0"/>
                  <w:sz w:val="22"/>
                  <w:szCs w:val="22"/>
                  <w:u w:val="none"/>
                  <w:shd w:val="clear" w:color="auto" w:fill="auto"/>
                  <w:vertAlign w:val="baseline"/>
                  <w:lang w:val="fr-FR"/>
                </w:rPr>
                <w:t xml:space="preserve">ntities</w:t>
              </w:r>
            </w:ins>
            <w:del w:id="18" w:author="MarieMuller" w:date="2024-07-10T12:41:21Z">
              <w:r>
                <w:rPr>
                  <w:rStyle w:val="812"/>
                  <w:rFonts w:eastAsia="Arial" w:cs="Arial"/>
                  <w:b w:val="0"/>
                  <w:i w:val="0"/>
                  <w:caps w:val="0"/>
                  <w:smallCaps w:val="0"/>
                  <w:strike w:val="0"/>
                  <w:color w:val="000000"/>
                  <w:position w:val="0"/>
                  <w:sz w:val="22"/>
                  <w:szCs w:val="22"/>
                  <w:u w:val="none"/>
                  <w:shd w:val="clear" w:color="auto" w:fill="auto"/>
                  <w:vertAlign w:val="baseline"/>
                </w:rPr>
                <w:delText xml:space="preserve">classes</w:delText>
              </w:r>
            </w:del>
            <w:r>
              <w:rPr>
                <w:rStyle w:val="812"/>
                <w:rFonts w:eastAsia="Arial" w:cs="Arial"/>
                <w:b w:val="0"/>
                <w:i w:val="0"/>
                <w:caps w:val="0"/>
                <w:smallCaps w:val="0"/>
                <w:strike w:val="0"/>
                <w:color w:val="000000"/>
                <w:position w:val="0"/>
                <w:sz w:val="22"/>
                <w:szCs w:val="22"/>
                <w:u w:val="none"/>
                <w:shd w:val="clear" w:color="auto" w:fill="auto"/>
                <w:vertAlign w:val="baseline"/>
              </w:rPr>
              <w:t xml:space="preserve"> and properties to the underlying data model</w:t>
              <w:tab/>
              <w:t xml:space="preserve">25</w:t>
            </w:r>
          </w:hyperlink>
          <w:r/>
          <w:r>
            <w:rPr>
              <w:rFonts w:ascii="Arial" w:hAnsi="Arial" w:eastAsia="Arial" w:cs="Arial"/>
              <w:b/>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gvnxzgapz1c" w:anchor="_gvnxzgapz1c"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General mechanism</w:t>
              <w:tab/>
              <w:t xml:space="preserve">25</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5x2n3bxe4dx3" w:anchor="_5x2n3bxe4dx3"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Querying a sequence of properties (using a shortcut)</w:t>
              <w:tab/>
              <w:t xml:space="preserve">25</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hws6l1qrbuz2" w:anchor="_hws6l1qrbuz2"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Querying inverse properties</w:t>
              <w:tab/>
              <w:t xml:space="preserve">27</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6gcb92sv81uk" w:anchor="_6gcb92sv81uk"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Querying multiple properties in a single criteria</w:t>
              <w:tab/>
              <w:t xml:space="preserve">29</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h1b66wz2oucl" w:anchor="_h1b66wz2oucl"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Querying a property recursively</w:t>
              <w:tab/>
              <w:t xml:space="preserve">30</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rf2ygdaslbol" w:anchor="_rf2ygdaslbol"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Combining property paths</w:t>
              <w:tab/>
              <w:t xml:space="preserve">31</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hv3ypc24jxal" w:anchor="_hv3ypc24jxal"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When the same property is used on multiple </w:t>
            </w:r>
            <w:ins w:id="19" w:author="Auteur inconnu" w:date="2024-07-11T15:37:56Z">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E</w:t>
              </w:r>
            </w:ins>
            <w:ins w:id="20" w:author="MarieMuller" w:date="2024-07-10T12:41:04Z">
              <w:del w:id="21" w:author="Auteur inconnu" w:date="2024-07-11T15:37:56Z">
                <w:r>
                  <w:rPr>
                    <w:rStyle w:val="812"/>
                    <w:rFonts w:eastAsia="Arial" w:cs="Arial"/>
                    <w:b w:val="0"/>
                    <w:i w:val="0"/>
                    <w:caps w:val="0"/>
                    <w:smallCaps w:val="0"/>
                    <w:strike w:val="0"/>
                    <w:color w:val="000000"/>
                    <w:position w:val="0"/>
                    <w:sz w:val="22"/>
                    <w:szCs w:val="22"/>
                    <w:u w:val="none"/>
                    <w:shd w:val="clear" w:color="auto" w:fill="auto"/>
                    <w:vertAlign w:val="baseline"/>
                    <w:lang w:val="fr-FR"/>
                  </w:rPr>
                  <w:delText xml:space="preserve">e</w:delText>
                </w:r>
              </w:del>
            </w:ins>
            <w:ins w:id="22" w:author="MarieMuller" w:date="2024-07-10T12:41:04Z">
              <w:r>
                <w:rPr>
                  <w:rStyle w:val="812"/>
                  <w:rFonts w:eastAsia="Arial" w:cs="Arial"/>
                  <w:b w:val="0"/>
                  <w:i w:val="0"/>
                  <w:caps w:val="0"/>
                  <w:smallCaps w:val="0"/>
                  <w:strike w:val="0"/>
                  <w:color w:val="000000"/>
                  <w:position w:val="0"/>
                  <w:sz w:val="22"/>
                  <w:szCs w:val="22"/>
                  <w:u w:val="none"/>
                  <w:shd w:val="clear" w:color="auto" w:fill="auto"/>
                  <w:vertAlign w:val="baseline"/>
                  <w:lang w:val="fr-FR"/>
                </w:rPr>
                <w:t xml:space="preserve">ntities</w:t>
              </w:r>
            </w:ins>
            <w:del w:id="23" w:author="MarieMuller" w:date="2024-07-10T12:41:02Z">
              <w:r>
                <w:rPr>
                  <w:rStyle w:val="812"/>
                  <w:rFonts w:eastAsia="Arial" w:cs="Arial"/>
                  <w:b w:val="0"/>
                  <w:i w:val="0"/>
                  <w:caps w:val="0"/>
                  <w:smallCaps w:val="0"/>
                  <w:strike w:val="0"/>
                  <w:color w:val="000000"/>
                  <w:position w:val="0"/>
                  <w:sz w:val="22"/>
                  <w:szCs w:val="22"/>
                  <w:u w:val="none"/>
                  <w:shd w:val="clear" w:color="auto" w:fill="auto"/>
                  <w:vertAlign w:val="baseline"/>
                </w:rPr>
                <w:delText xml:space="preserve">classes</w:delText>
              </w:r>
            </w:del>
            <w:r>
              <w:rPr>
                <w:rStyle w:val="812"/>
                <w:rFonts w:eastAsia="Arial" w:cs="Arial"/>
                <w:b w:val="0"/>
                <w:i w:val="0"/>
                <w:caps w:val="0"/>
                <w:smallCaps w:val="0"/>
                <w:strike w:val="0"/>
                <w:color w:val="000000"/>
                <w:position w:val="0"/>
                <w:sz w:val="22"/>
                <w:szCs w:val="22"/>
                <w:u w:val="none"/>
                <w:shd w:val="clear" w:color="auto" w:fill="auto"/>
                <w:vertAlign w:val="baseline"/>
              </w:rPr>
              <w:tab/>
              <w:t xml:space="preserve">31</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joxpwmasfi6w" w:anchor="_joxpwmasfi6w"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Querying a subset of a</w:t>
            </w:r>
            <w:ins w:id="24" w:author="MarieMuller" w:date="2024-07-10T12:41:11Z">
              <w:r>
                <w:rPr>
                  <w:rStyle w:val="812"/>
                  <w:rFonts w:eastAsia="Arial" w:cs="Arial"/>
                  <w:b w:val="0"/>
                  <w:i w:val="0"/>
                  <w:caps w:val="0"/>
                  <w:smallCaps w:val="0"/>
                  <w:strike w:val="0"/>
                  <w:color w:val="000000"/>
                  <w:position w:val="0"/>
                  <w:sz w:val="22"/>
                  <w:szCs w:val="22"/>
                  <w:u w:val="none"/>
                  <w:shd w:val="clear" w:color="auto" w:fill="auto"/>
                  <w:vertAlign w:val="baseline"/>
                  <w:lang w:val="fr-FR"/>
                </w:rPr>
                <w:t xml:space="preserve">n </w:t>
              </w:r>
            </w:ins>
            <w:ins w:id="25" w:author="Auteur inconnu" w:date="2024-07-11T15:36:34Z">
              <w:r>
                <w:rPr>
                  <w:rStyle w:val="812"/>
                  <w:rFonts w:eastAsia="Arial" w:cs="Arial"/>
                  <w:b w:val="0"/>
                  <w:i w:val="0"/>
                  <w:caps w:val="0"/>
                  <w:smallCaps w:val="0"/>
                  <w:strike w:val="0"/>
                  <w:color w:val="000000"/>
                  <w:position w:val="0"/>
                  <w:sz w:val="22"/>
                  <w:szCs w:val="22"/>
                  <w:u w:val="none"/>
                  <w:shd w:val="clear" w:color="auto" w:fill="auto"/>
                  <w:vertAlign w:val="baseline"/>
                  <w:lang w:val="fr-FR"/>
                </w:rPr>
                <w:t xml:space="preserve">E</w:t>
              </w:r>
            </w:ins>
            <w:ins w:id="26" w:author="MarieMuller" w:date="2024-07-10T12:41:11Z">
              <w:del w:id="27" w:author="Auteur inconnu" w:date="2024-07-11T15:36:34Z">
                <w:r>
                  <w:rPr>
                    <w:rStyle w:val="812"/>
                    <w:rFonts w:eastAsia="Arial" w:cs="Arial"/>
                    <w:b w:val="0"/>
                    <w:i w:val="0"/>
                    <w:caps w:val="0"/>
                    <w:smallCaps w:val="0"/>
                    <w:strike w:val="0"/>
                    <w:color w:val="000000"/>
                    <w:position w:val="0"/>
                    <w:sz w:val="22"/>
                    <w:szCs w:val="22"/>
                    <w:u w:val="none"/>
                    <w:shd w:val="clear" w:color="auto" w:fill="auto"/>
                    <w:vertAlign w:val="baseline"/>
                    <w:lang w:val="fr-FR"/>
                  </w:rPr>
                  <w:delText xml:space="preserve">e</w:delText>
                </w:r>
              </w:del>
            </w:ins>
            <w:ins w:id="28" w:author="MarieMuller" w:date="2024-07-10T12:41:11Z">
              <w:r>
                <w:rPr>
                  <w:rStyle w:val="812"/>
                  <w:rFonts w:eastAsia="Arial" w:cs="Arial"/>
                  <w:b w:val="0"/>
                  <w:i w:val="0"/>
                  <w:caps w:val="0"/>
                  <w:smallCaps w:val="0"/>
                  <w:strike w:val="0"/>
                  <w:color w:val="000000"/>
                  <w:position w:val="0"/>
                  <w:sz w:val="22"/>
                  <w:szCs w:val="22"/>
                  <w:u w:val="none"/>
                  <w:shd w:val="clear" w:color="auto" w:fill="auto"/>
                  <w:vertAlign w:val="baseline"/>
                  <w:lang w:val="fr-FR"/>
                </w:rPr>
                <w:t xml:space="preserve">ntity</w:t>
              </w:r>
            </w:ins>
            <w:del w:id="29" w:author="MarieMuller" w:date="2024-07-10T12:41:08Z">
              <w:r>
                <w:rPr>
                  <w:rStyle w:val="812"/>
                  <w:rFonts w:eastAsia="Arial" w:cs="Arial"/>
                  <w:b w:val="0"/>
                  <w:i w:val="0"/>
                  <w:caps w:val="0"/>
                  <w:smallCaps w:val="0"/>
                  <w:strike w:val="0"/>
                  <w:color w:val="000000"/>
                  <w:position w:val="0"/>
                  <w:sz w:val="22"/>
                  <w:szCs w:val="22"/>
                  <w:u w:val="none"/>
                  <w:shd w:val="clear" w:color="auto" w:fill="auto"/>
                  <w:vertAlign w:val="baseline"/>
                </w:rPr>
                <w:delText xml:space="preserve"> class</w:delText>
              </w:r>
            </w:del>
            <w:r>
              <w:rPr>
                <w:rStyle w:val="812"/>
                <w:rFonts w:eastAsia="Arial" w:cs="Arial"/>
                <w:b w:val="0"/>
                <w:i w:val="0"/>
                <w:caps w:val="0"/>
                <w:smallCaps w:val="0"/>
                <w:strike w:val="0"/>
                <w:color w:val="000000"/>
                <w:position w:val="0"/>
                <w:sz w:val="22"/>
                <w:szCs w:val="22"/>
                <w:u w:val="none"/>
                <w:shd w:val="clear" w:color="auto" w:fill="auto"/>
                <w:vertAlign w:val="baseline"/>
              </w:rPr>
              <w:tab/>
              <w:t xml:space="preserve">32</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gn86r0w6dv8c" w:anchor="_gn86r0w6dv8c"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Querying more than one </w:t>
            </w:r>
            <w:ins w:id="30" w:author="MarieMuller" w:date="2024-07-10T12:40:45Z">
              <w:r>
                <w:rPr>
                  <w:rStyle w:val="812"/>
                  <w:rFonts w:eastAsia="Arial" w:cs="Arial"/>
                  <w:b w:val="0"/>
                  <w:i w:val="0"/>
                  <w:caps w:val="0"/>
                  <w:smallCaps w:val="0"/>
                  <w:strike w:val="0"/>
                  <w:color w:val="000000"/>
                  <w:position w:val="0"/>
                  <w:sz w:val="22"/>
                  <w:szCs w:val="22"/>
                  <w:u w:val="none"/>
                  <w:shd w:val="clear" w:color="auto" w:fill="auto"/>
                  <w:vertAlign w:val="baseline"/>
                  <w:lang w:val="fr-FR"/>
                </w:rPr>
                <w:t xml:space="preserve">entity</w:t>
              </w:r>
            </w:ins>
            <w:del w:id="31" w:author="MarieMuller" w:date="2024-07-10T12:40:44Z">
              <w:r>
                <w:rPr>
                  <w:rStyle w:val="812"/>
                  <w:rFonts w:eastAsia="Arial" w:cs="Arial"/>
                  <w:b w:val="0"/>
                  <w:i w:val="0"/>
                  <w:caps w:val="0"/>
                  <w:smallCaps w:val="0"/>
                  <w:strike w:val="0"/>
                  <w:color w:val="000000"/>
                  <w:position w:val="0"/>
                  <w:sz w:val="22"/>
                  <w:szCs w:val="22"/>
                  <w:u w:val="none"/>
                  <w:shd w:val="clear" w:color="auto" w:fill="auto"/>
                  <w:vertAlign w:val="baseline"/>
                </w:rPr>
                <w:delText xml:space="preserve">class</w:delText>
              </w:r>
            </w:del>
            <w:r>
              <w:rPr>
                <w:rStyle w:val="812"/>
                <w:rFonts w:eastAsia="Arial" w:cs="Arial"/>
                <w:b w:val="0"/>
                <w:i w:val="0"/>
                <w:caps w:val="0"/>
                <w:smallCaps w:val="0"/>
                <w:strike w:val="0"/>
                <w:color w:val="000000"/>
                <w:position w:val="0"/>
                <w:sz w:val="22"/>
                <w:szCs w:val="22"/>
                <w:u w:val="none"/>
                <w:shd w:val="clear" w:color="auto" w:fill="auto"/>
                <w:vertAlign w:val="baseline"/>
              </w:rPr>
              <w:tab/>
              <w:t xml:space="preserve">33</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rPr>
          </w:pPr>
          <w:r/>
          <w:hyperlink w:tooltip="#_za9n3lxkf9gn" w:anchor="_za9n3lxkf9gn" w:history="1">
            <w:r>
              <w:rPr>
                <w:rStyle w:val="812"/>
                <w:rFonts w:eastAsia="Arial" w:cs="Arial"/>
                <w:b/>
                <w:i w:val="0"/>
                <w:caps w:val="0"/>
                <w:smallCaps w:val="0"/>
                <w:strike w:val="0"/>
                <w:vanish w:val="0"/>
                <w:color w:val="000000"/>
                <w:position w:val="0"/>
                <w:sz w:val="22"/>
                <w:szCs w:val="22"/>
                <w:u w:val="none"/>
                <w:shd w:val="clear" w:color="auto" w:fill="auto"/>
                <w:vertAlign w:val="baseline"/>
              </w:rPr>
              <w:t xml:space="preserve">Create a Multilingual configuration</w:t>
              <w:tab/>
              <w:t xml:space="preserve">33</w:t>
            </w:r>
          </w:hyperlink>
          <w:r/>
          <w:r>
            <w:rPr>
              <w:rFonts w:ascii="Arial" w:hAnsi="Arial" w:eastAsia="Arial" w:cs="Arial"/>
              <w:b/>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rPr>
          </w:pPr>
          <w:r/>
          <w:hyperlink w:tooltip="#_vywue8uy8rse" w:anchor="_vywue8uy8rse"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Displaying labels in the result table</w:t>
              <w:tab/>
              <w:t xml:space="preserve">35</w:t>
            </w:r>
          </w:hyperlink>
          <w:r/>
          <w:r>
            <w:rPr>
              <w:rFonts w:ascii="Arial" w:hAnsi="Arial" w:eastAsia="Arial" w:cs="Arial"/>
              <w:b/>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kmiilevbt32l" w:anchor="_kmiilevbt32l"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Default label properties</w:t>
              <w:tab/>
              <w:t xml:space="preserve">35</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9oti0ryxotc7" w:anchor="_9oti0ryxotc7"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Multilingual default label properties</w:t>
              <w:tab/>
              <w:t xml:space="preserve">36</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rPr>
              <w:rFonts w:ascii="Arial" w:hAnsi="Arial" w:eastAsia="Arial" w:cs="Arial"/>
              <w:b/>
              <w:i w:val="0"/>
              <w:caps w:val="0"/>
              <w:smallCaps w:val="0"/>
              <w:strike w:val="0"/>
              <w:color w:val="000000"/>
              <w:position w:val="0"/>
              <w:sz w:val="22"/>
              <w:szCs w:val="22"/>
              <w:u w:val="none"/>
              <w:shd w:val="clear" w:color="auto" w:fill="auto"/>
              <w:vertAlign w:val="baseline"/>
            </w:rPr>
          </w:pPr>
          <w:r/>
          <w:hyperlink w:tooltip="#_eu15p0ikcysq" w:anchor="_eu15p0ikcysq" w:history="1">
            <w:r>
              <w:rPr>
                <w:rStyle w:val="812"/>
                <w:rFonts w:eastAsia="Arial" w:cs="Arial"/>
                <w:b/>
                <w:i w:val="0"/>
                <w:caps w:val="0"/>
                <w:smallCaps w:val="0"/>
                <w:strike w:val="0"/>
                <w:vanish w:val="0"/>
                <w:color w:val="000000"/>
                <w:position w:val="0"/>
                <w:sz w:val="22"/>
                <w:szCs w:val="22"/>
                <w:u w:val="none"/>
                <w:shd w:val="clear" w:color="auto" w:fill="auto"/>
                <w:vertAlign w:val="baseline"/>
              </w:rPr>
              <w:t xml:space="preserve">Advanced configuration</w:t>
              <w:tab/>
              <w:t xml:space="preserve">38</w:t>
            </w:r>
          </w:hyperlink>
          <w:r/>
          <w:r>
            <w:rPr>
              <w:rFonts w:ascii="Arial" w:hAnsi="Arial" w:eastAsia="Arial" w:cs="Arial"/>
              <w:b/>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w2emliijpepk" w:anchor="_w2emliijpepk"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Advanced configuration : creating custom datasources</w:t>
              <w:tab/>
              <w:t xml:space="preserve">38</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ep0rzgdo1ll7" w:anchor="_ep0rzgdo1ll7"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Advanced configuration : debugging custom datasources</w:t>
              <w:tab/>
              <w:t xml:space="preserve">40</w:t>
            </w:r>
          </w:hyperlink>
          <w:r/>
          <w:r>
            <w:rPr>
              <w:rFonts w:ascii="Arial" w:hAnsi="Arial" w:eastAsia="Arial" w:cs="Arial"/>
              <w:b w:val="0"/>
              <w:i w:val="0"/>
              <w:caps w:val="0"/>
              <w:smallCaps w:val="0"/>
              <w:strike w:val="0"/>
              <w:color w:val="000000"/>
              <w:position w:val="0"/>
              <w:sz w:val="22"/>
              <w:szCs w:val="22"/>
              <w:u w:val="none"/>
              <w:shd w:val="clear" w:color="auto" w:fill="auto"/>
              <w:vertAlign w:val="baseline"/>
            </w:rPr>
          </w:r>
        </w:p>
        <w:p>
          <w:pPr>
            <w:pStyle w:val="778"/>
            <w:widowControl w:val="false"/>
            <w:pBdr/>
            <w:tabs>
              <w:tab w:val="clear" w:leader="none" w:pos="720"/>
              <w:tab w:val="right" w:leader="none" w:pos="12000"/>
            </w:tabs>
            <w:spacing w:after="0" w:before="60" w:line="240" w:lineRule="auto"/>
            <w:ind w:firstLine="0" w:left="360"/>
            <w:rPr>
              <w:rFonts w:ascii="Arial" w:hAnsi="Arial" w:eastAsia="Arial" w:cs="Arial"/>
              <w:b w:val="0"/>
              <w:i w:val="0"/>
              <w:caps w:val="0"/>
              <w:smallCaps w:val="0"/>
              <w:strike w:val="0"/>
              <w:color w:val="000000"/>
              <w:position w:val="0"/>
              <w:sz w:val="22"/>
              <w:szCs w:val="22"/>
              <w:u w:val="none"/>
              <w:shd w:val="clear" w:color="auto" w:fill="auto"/>
              <w:vertAlign w:val="baseline"/>
            </w:rPr>
          </w:pPr>
          <w:r/>
          <w:hyperlink w:tooltip="#_ypsx3iv0v9d" w:anchor="_ypsx3iv0v9d" w:history="1">
            <w:r>
              <w:rPr>
                <w:rStyle w:val="812"/>
                <w:rFonts w:eastAsia="Arial" w:cs="Arial"/>
                <w:b w:val="0"/>
                <w:i w:val="0"/>
                <w:caps w:val="0"/>
                <w:smallCaps w:val="0"/>
                <w:strike w:val="0"/>
                <w:vanish w:val="0"/>
                <w:color w:val="000000"/>
                <w:position w:val="0"/>
                <w:sz w:val="22"/>
                <w:szCs w:val="22"/>
                <w:u w:val="none"/>
                <w:shd w:val="clear" w:color="auto" w:fill="auto"/>
                <w:vertAlign w:val="baseline"/>
              </w:rPr>
              <w:t xml:space="preserve">Advanced configuration : setup tree widget datasource</w:t>
              <w:tab/>
              <w:t xml:space="preserve">42</w:t>
            </w:r>
          </w:hyperlink>
          <w:r>
            <w:rPr>
              <w:rStyle w:val="812"/>
              <w:rFonts w:eastAsia="Arial" w:cs="Arial"/>
              <w:b w:val="0"/>
              <w:i w:val="0"/>
              <w:caps w:val="0"/>
              <w:smallCaps w:val="0"/>
              <w:strike w:val="0"/>
              <w:vanish w:val="0"/>
              <w:color w:val="000000"/>
              <w:position w:val="0"/>
              <w:sz w:val="22"/>
              <w:szCs w:val="22"/>
              <w:u w:val="none"/>
              <w:shd w:val="clear" w:color="auto" w:fill="auto"/>
              <w:vertAlign w:val="baseline"/>
            </w:rPr>
            <w:fldChar w:fldCharType="end"/>
          </w:r>
          <w:r>
            <w:rPr>
              <w:rFonts w:ascii="Arial" w:hAnsi="Arial" w:eastAsia="Arial" w:cs="Arial"/>
              <w:b w:val="0"/>
              <w:i w:val="0"/>
              <w:caps w:val="0"/>
              <w:smallCaps w:val="0"/>
              <w:strike w:val="0"/>
              <w:color w:val="000000"/>
              <w:position w:val="0"/>
              <w:sz w:val="22"/>
              <w:szCs w:val="22"/>
              <w:u w:val="none"/>
              <w:shd w:val="clear" w:color="auto" w:fill="auto"/>
              <w:vertAlign w:val="baseline"/>
            </w:rPr>
          </w:r>
        </w:p>
      </w:sdtContent>
    </w:sdt>
    <w:p>
      <w:pPr>
        <w:pStyle w:val="778"/>
        <w:pBdr/>
        <w:spacing/>
        <w:ind/>
        <w:rPr/>
      </w:pPr>
      <w:r/>
      <w:r/>
    </w:p>
    <w:p>
      <w:pPr>
        <w:pStyle w:val="778"/>
        <w:pBdr/>
        <w:spacing/>
        <w:ind/>
        <w:rPr/>
      </w:pPr>
      <w:r/>
      <w:r/>
    </w:p>
    <w:p>
      <w:pPr>
        <w:pStyle w:val="778"/>
        <w:pBdr/>
        <w:spacing/>
        <w:ind/>
        <w:rPr/>
      </w:pPr>
      <w:r/>
      <w:r/>
    </w:p>
    <w:p>
      <w:pPr>
        <w:pStyle w:val="779"/>
        <w:pBdr/>
        <w:spacing/>
        <w:ind/>
        <w:rPr/>
      </w:pPr>
      <w:r/>
      <w:bookmarkStart w:id="1" w:name="_134nsf11gxxe"/>
      <w:r/>
      <w:bookmarkEnd w:id="1"/>
      <w:r>
        <w:t xml:space="preserve">Introduction</w:t>
      </w:r>
      <w:r/>
    </w:p>
    <w:p>
      <w:pPr>
        <w:pStyle w:val="778"/>
        <w:pBdr/>
        <w:spacing/>
        <w:ind/>
        <w:rPr/>
      </w:pPr>
      <w:r/>
      <w:r/>
    </w:p>
    <w:p>
      <w:pPr>
        <w:pStyle w:val="778"/>
        <w:pBdr/>
        <w:spacing w:line="276" w:lineRule="auto"/>
        <w:ind/>
        <w:rPr/>
      </w:pPr>
      <w:r>
        <w:t xml:space="preserve">Welcome to this guide on how to configure Sparnatural !</w:t>
      </w:r>
      <w:r/>
    </w:p>
    <w:p>
      <w:pPr>
        <w:pStyle w:val="778"/>
        <w:pBdr/>
        <w:spacing w:line="276" w:lineRule="auto"/>
        <w:ind/>
        <w:rPr/>
      </w:pPr>
      <w:r/>
      <w:r/>
    </w:p>
    <w:p>
      <w:pPr>
        <w:pStyle w:val="778"/>
        <w:pBdr/>
        <w:spacing w:line="276" w:lineRule="auto"/>
        <w:ind/>
        <w:rPr/>
      </w:pPr>
      <w:r/>
      <w:commentRangeStart w:id="0"/>
      <w:r>
        <w:t xml:space="preserve">The </w:t>
      </w:r>
      <w:hyperlink r:id="rId10" w:tooltip="http://docs.sparnatural.eu/SHACL-based-configuration.html" w:history="1">
        <w:r>
          <w:rPr>
            <w:color w:val="1155cc"/>
            <w:u w:val="single"/>
          </w:rPr>
          <w:t xml:space="preserve">Sparnatural </w:t>
        </w:r>
        <w:r>
          <w:rPr>
            <w:color w:val="1155cc"/>
            <w:u w:val="single"/>
            <w:lang w:val="fr-FR"/>
          </w:rPr>
          <w:t xml:space="preserve">SHACL</w:t>
        </w:r>
        <w:r>
          <w:rPr>
            <w:color w:val="1155cc"/>
            <w:u w:val="single"/>
          </w:rPr>
          <w:t xml:space="preserve"> configuration reference documentation</w:t>
        </w:r>
      </w:hyperlink>
      <w:r>
        <w:t xml:space="preserve"> lists the available annotations and axioms available to configure Sparnatural</w:t>
      </w:r>
      <w:r/>
      <w:commentRangeEnd w:id="0"/>
      <w:r>
        <w:commentReference w:id="0"/>
      </w:r>
      <w:r>
        <w:t xml:space="preserve">. In this documentation you will learn how to use these annotations concretely and define the </w:t>
      </w:r>
      <w:r>
        <w:t xml:space="preserve">E</w:t>
      </w:r>
      <w:r>
        <w:rPr>
          <w:lang w:val="fr-FR"/>
        </w:rPr>
        <w:t xml:space="preserve">ntities</w:t>
      </w:r>
      <w:r>
        <w:t xml:space="preserve">, properties, widgets and datasources in order to make your Sparnatural explorer as appealing as possible for your users.</w:t>
      </w:r>
      <w:r/>
    </w:p>
    <w:p>
      <w:pPr>
        <w:pStyle w:val="779"/>
        <w:pBdr/>
        <w:spacing w:line="276" w:lineRule="auto"/>
        <w:ind/>
        <w:rPr/>
      </w:pPr>
      <w:r/>
      <w:bookmarkStart w:id="2" w:name="_nxgqxdasaxlw"/>
      <w:r/>
      <w:bookmarkEnd w:id="2"/>
      <w:r>
        <w:t xml:space="preserve">Conventions</w:t>
      </w:r>
      <w:r/>
    </w:p>
    <w:p>
      <w:pPr>
        <w:pStyle w:val="778"/>
        <w:pBdr/>
        <w:spacing/>
        <w:ind/>
        <w:rPr/>
      </w:pPr>
      <w:r/>
      <w:r/>
    </w:p>
    <w:p>
      <w:pPr>
        <w:pStyle w:val="778"/>
        <w:pBdr/>
        <w:spacing/>
        <w:ind/>
        <w:rPr/>
      </w:pPr>
      <w:r>
        <w:t xml:space="preserve">URIs are indicated </w:t>
      </w:r>
      <w:r>
        <w:rPr>
          <w:rFonts w:ascii="Consolas" w:hAnsi="Consolas" w:eastAsia="Consolas" w:cs="Consolas"/>
          <w:shd w:val="clear" w:color="auto" w:fill="efefef"/>
        </w:rPr>
        <w:t xml:space="preserve">like this</w:t>
      </w:r>
      <w:r>
        <w:t xml:space="preserve">.</w:t>
      </w:r>
      <w:r/>
    </w:p>
    <w:p>
      <w:pPr>
        <w:pStyle w:val="778"/>
        <w:pBdr/>
        <w:spacing/>
        <w:ind/>
        <w:rPr/>
      </w:pPr>
      <w:r>
        <w:t xml:space="preserve">Headers in the spreadsheet are indicated </w:t>
      </w:r>
      <w:r>
        <w:rPr>
          <w:rFonts w:ascii="Consolas" w:hAnsi="Consolas" w:eastAsia="Consolas" w:cs="Consolas"/>
          <w:u w:val="single"/>
        </w:rPr>
        <w:t xml:space="preserve">like this</w:t>
      </w:r>
      <w:r>
        <w:t xml:space="preserve">.</w:t>
      </w:r>
      <w:r/>
    </w:p>
    <w:p>
      <w:pPr>
        <w:pStyle w:val="778"/>
        <w:pBdr/>
        <w:spacing/>
        <w:ind/>
        <w:rPr/>
      </w:pPr>
      <w:r/>
      <w:r/>
    </w:p>
    <w:p>
      <w:pPr>
        <w:pStyle w:val="778"/>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286385" cy="257175"/>
                <wp:effectExtent l="0" t="0" r="0" b="0"/>
                <wp:docPr id="1"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7.png"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rPr>
        <w:t xml:space="preserve">Important</w:t>
      </w:r>
      <w:r>
        <w:t xml:space="preserve"> : this is an important note, pay attention !</w:t>
      </w:r>
      <w:r/>
    </w:p>
    <w:p>
      <w:pPr>
        <w:pStyle w:val="778"/>
        <w:pBdr/>
        <w:spacing/>
        <w:ind/>
        <w:rPr/>
      </w:pPr>
      <w:r/>
      <w:r/>
    </w:p>
    <w:p>
      <w:pPr>
        <w:pStyle w:val="778"/>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34010" cy="275590"/>
                <wp:effectExtent l="0" t="0" r="0" b="0"/>
                <wp:docPr id="2"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png"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rPr>
        <w:t xml:space="preserve">Advanced note</w:t>
      </w:r>
      <w:r>
        <w:t xml:space="preserve">: this is explaining something advanced. Don’t worry if you don’t understand all the details at first.</w:t>
      </w:r>
      <w:r/>
    </w:p>
    <w:p>
      <w:pPr>
        <w:pStyle w:val="778"/>
        <w:pBdr/>
        <w:spacing/>
        <w:ind/>
        <w:rPr/>
      </w:pPr>
      <w:r/>
      <w:r/>
    </w:p>
    <w:p>
      <w:pPr>
        <w:pStyle w:val="778"/>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44805" cy="275590"/>
                <wp:effectExtent l="0" t="0" r="0" b="0"/>
                <wp:docPr id="3"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3.png"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rPr>
        <w:t xml:space="preserve">Tip</w:t>
      </w:r>
      <w:r>
        <w:t xml:space="preserve">: this is a useful and practical tip.</w:t>
      </w:r>
      <w:r/>
    </w:p>
    <w:p>
      <w:pPr>
        <w:pStyle w:val="779"/>
        <w:pBdr/>
        <w:spacing w:line="276" w:lineRule="auto"/>
        <w:ind/>
        <w:rPr/>
      </w:pPr>
      <w:r/>
      <w:bookmarkStart w:id="3" w:name="_n7f3lacezwjk"/>
      <w:r/>
      <w:bookmarkEnd w:id="3"/>
      <w:r>
        <w:t xml:space="preserve">Prerequisites</w:t>
      </w:r>
      <w:r/>
    </w:p>
    <w:p>
      <w:pPr>
        <w:pStyle w:val="778"/>
        <w:numPr>
          <w:ilvl w:val="0"/>
          <w:numId w:val="13"/>
        </w:numPr>
        <w:pBdr/>
        <w:spacing w:after="0" w:before="0"/>
        <w:ind w:hanging="360" w:left="720"/>
        <w:rPr>
          <w:u w:val="none"/>
        </w:rPr>
      </w:pPr>
      <w:r>
        <w:t xml:space="preserve">Make sure you have followed the introductory “Hello Sparnatural” guide to setup your environment to point Sparnatural to your triplestore and adjust the browser security settings.</w:t>
      </w:r>
      <w:r>
        <w:rPr>
          <w:u w:val="none"/>
        </w:rPr>
      </w:r>
    </w:p>
    <w:p>
      <w:pPr>
        <w:pStyle w:val="778"/>
        <w:numPr>
          <w:ilvl w:val="0"/>
          <w:numId w:val="13"/>
        </w:numPr>
        <w:pBdr/>
        <w:spacing w:after="0" w:before="0"/>
        <w:ind w:hanging="360" w:left="720"/>
        <w:rPr>
          <w:highlight w:val="none"/>
          <w:u w:val="none"/>
        </w:rPr>
      </w:pPr>
      <w:r>
        <w:rPr>
          <w:rPrChange w:id="32" w:author="MarieMuller" w:date="2024-07-10T08:27:01Z">
            <w:rPr/>
          </w:rPrChange>
        </w:rPr>
        <w:t xml:space="preserve">You must have a local spreadsheet editor, like Microsoft Excel.</w:t>
      </w:r>
      <w:r>
        <w:rPr>
          <w:highlight w:val="none"/>
          <w:u w:val="none"/>
        </w:rPr>
      </w:r>
    </w:p>
    <w:p>
      <w:pPr>
        <w:pStyle w:val="778"/>
        <w:numPr>
          <w:ilvl w:val="0"/>
          <w:numId w:val="13"/>
        </w:numPr>
        <w:pBdr/>
        <w:spacing w:after="0" w:before="0"/>
        <w:ind w:hanging="360" w:left="720"/>
        <w:rPr>
          <w:highlight w:val="none"/>
        </w:rPr>
      </w:pPr>
      <w:del w:id="33" w:author="thomas" w:date="2024-06-04T12:35:53Z">
        <w:r>
          <w:delText xml:space="preserve">You need to have a basic understanding of OWL ontologies.</w:delText>
        </w:r>
      </w:del>
      <w:ins w:id="34" w:author="thomas" w:date="2024-06-04T12:38:34Z">
        <w:r>
          <w:t xml:space="preserve">Although not absolutely required, it is good if you have</w:t>
        </w:r>
      </w:ins>
      <w:commentRangeStart w:id="1"/>
      <w:r/>
      <w:commentRangeStart w:id="2"/>
      <w:ins w:id="35" w:author="thomas" w:date="2024-06-04T12:38:34Z">
        <w:r>
          <w:t xml:space="preserve"> a basic understanding of </w:t>
        </w:r>
      </w:ins>
      <w:hyperlink r:id="rId14" w:tooltip="https://www.w3.org/TR/shacl/" w:history="1">
        <w:ins w:id="36" w:author="thomas" w:date="2024-06-04T12:37:25Z">
          <w:r>
            <w:rPr>
              <w:rStyle w:val="804"/>
            </w:rPr>
            <w:t xml:space="preserve">SHACL specifications</w:t>
          </w:r>
        </w:ins>
        <w:ins w:id="37" w:author="MarieMuller" w:date="2024-07-05T09:41:32Z">
          <w:r>
            <w:rPr>
              <w:rStyle w:val="807"/>
            </w:rPr>
            <w:footnoteReference w:id="2"/>
          </w:r>
        </w:ins>
      </w:hyperlink>
      <w:ins w:id="38" w:author="MarieMuller" w:date="2024-07-09T14:34:02Z">
        <w:r>
          <w:rPr>
            <w:lang w:val="fr-FR"/>
          </w:rPr>
          <w:t xml:space="preserve">. </w:t>
        </w:r>
      </w:ins>
      <w:ins w:id="39" w:author="thomas" w:date="2024-06-04T12:37:25Z">
        <w:del w:id="40" w:author="MarieMuller" w:date="2024-07-08T10:23:15Z">
          <w:r>
            <w:delText xml:space="preserve">.</w:delText>
          </w:r>
        </w:del>
      </w:ins>
      <w:ins w:id="41" w:author="MarieMuller" w:date="2024-07-09T14:34:05Z">
        <w:r>
          <w:rPr>
            <w:lang w:val="fr-FR"/>
          </w:rPr>
          <w:t xml:space="preserve">To go further with SHACL, </w:t>
        </w:r>
      </w:ins>
      <w:ins w:id="42" w:author="MarieMuller" w:date="2024-07-08T17:27:37Z">
        <w:r>
          <w:rPr>
            <w:lang w:val="fr-FR"/>
          </w:rPr>
          <w:t xml:space="preserve">you will also discover end of this manual how you can generate a documentation based on your Sparnatural SHACL configuration</w:t>
        </w:r>
      </w:ins>
      <w:r>
        <w:rPr>
          <w:lang w:val="fr-FR"/>
        </w:rPr>
      </w:r>
      <w:commentRangeEnd w:id="2"/>
      <w:r>
        <w:commentReference w:id="2"/>
      </w:r>
      <w:r/>
      <w:commentRangeEnd w:id="1"/>
      <w:r>
        <w:commentReference w:id="1"/>
      </w:r>
      <w:r>
        <w:rPr>
          <w:lang w:val="fr-FR"/>
        </w:rPr>
      </w:r>
      <w:r>
        <w:rPr>
          <w:highlight w:val="none"/>
        </w:rPr>
      </w:r>
    </w:p>
    <w:p>
      <w:pPr>
        <w:pStyle w:val="778"/>
        <w:numPr>
          <w:ilvl w:val="0"/>
          <w:numId w:val="13"/>
        </w:numPr>
        <w:pBdr/>
        <w:spacing w:after="0" w:before="0"/>
        <w:ind w:hanging="360" w:left="720"/>
        <w:rPr>
          <w:ins w:id="43" w:author="MarieMuller" w:date="2024-07-08T17:17:08Z"/>
          <w:highlight w:val="green"/>
        </w:rPr>
      </w:pPr>
      <w:r>
        <w:t xml:space="preserve">For configuring your own datasource queries, you need to be proficient with SPARQL. This is described in annex.</w:t>
      </w:r>
      <w:ins w:id="44" w:author="MarieMuller" w:date="2024-07-08T17:17:08Z">
        <w:r>
          <w:rPr>
            <w:highlight w:val="green"/>
          </w:rPr>
        </w:r>
      </w:ins>
    </w:p>
    <w:p>
      <w:pPr>
        <w:pStyle w:val="778"/>
        <w:pBdr/>
        <w:spacing/>
        <w:ind/>
        <w:rPr/>
      </w:pPr>
      <w:r/>
      <w:r/>
    </w:p>
    <w:p>
      <w:pPr>
        <w:pBdr/>
        <w:spacing w:line="276" w:lineRule="auto"/>
        <w:ind/>
        <w:rPr/>
      </w:pPr>
      <w:r/>
      <w:r/>
      <w:r/>
      <w:r/>
    </w:p>
    <w:p>
      <w:pPr>
        <w:pStyle w:val="779"/>
        <w:pBdr/>
        <w:spacing/>
        <w:ind/>
        <w:rPr/>
      </w:pPr>
      <w:r/>
      <w:bookmarkStart w:id="4" w:name="_x4994h646umy"/>
      <w:r/>
      <w:bookmarkEnd w:id="4"/>
      <w:r>
        <w:t xml:space="preserve">Documentation files</w:t>
      </w:r>
      <w:r/>
    </w:p>
    <w:p>
      <w:pPr>
        <w:pStyle w:val="778"/>
        <w:pBdr/>
        <w:spacing/>
        <w:ind/>
        <w:rPr/>
      </w:pPr>
      <w:r/>
      <w:r/>
    </w:p>
    <w:p>
      <w:pPr>
        <w:pStyle w:val="778"/>
        <w:pBdr/>
        <w:spacing/>
        <w:ind/>
        <w:rPr/>
      </w:pPr>
      <w:r>
        <w:t xml:space="preserve">This guide comes with a set of files that you should have ready. Click on the links to download them:</w:t>
      </w:r>
      <w:r/>
    </w:p>
    <w:p>
      <w:pPr>
        <w:pStyle w:val="778"/>
        <w:numPr>
          <w:ilvl w:val="0"/>
          <w:numId w:val="8"/>
        </w:numPr>
        <w:pBdr/>
        <w:spacing w:after="0" w:before="0"/>
        <w:ind w:hanging="360" w:left="720"/>
        <w:rPr>
          <w:u w:val="none"/>
        </w:rPr>
      </w:pPr>
      <w:r/>
      <w:hyperlink r:id="rId15" w:tooltip="http://docs.sparnatural.eu/how-to-configure/car.ttl" w:history="1">
        <w:r>
          <w:rPr>
            <w:rStyle w:val="804"/>
            <w:b/>
          </w:rPr>
          <w:t xml:space="preserve">car.ttl</w:t>
        </w:r>
      </w:hyperlink>
      <w:r>
        <w:t xml:space="preserve"> : a sample OWL ontology describing car diagnostics.</w:t>
      </w:r>
      <w:r>
        <w:rPr>
          <w:u w:val="none"/>
        </w:rPr>
      </w:r>
    </w:p>
    <w:p>
      <w:pPr>
        <w:pStyle w:val="778"/>
        <w:numPr>
          <w:ilvl w:val="0"/>
          <w:numId w:val="8"/>
        </w:numPr>
        <w:pBdr/>
        <w:spacing w:after="0" w:before="0"/>
        <w:ind w:hanging="360" w:left="720"/>
        <w:rPr>
          <w:u w:val="none"/>
        </w:rPr>
      </w:pPr>
      <w:r/>
      <w:hyperlink r:id="rId16" w:tooltip="http://docs.sparnatural.eu/how-to-configure/car_instances.ttl" w:history="1">
        <w:r>
          <w:rPr>
            <w:rStyle w:val="804"/>
            <w:b/>
          </w:rPr>
          <w:t xml:space="preserve">car_instances.ttl</w:t>
        </w:r>
      </w:hyperlink>
      <w:r>
        <w:t xml:space="preserve"> : a few manually crafted instances of the sample ontology. Although not strictly required, you should load these instances into your triplestore if you want to follow along and test the example configuration against the dataset.</w:t>
      </w:r>
      <w:r>
        <w:rPr>
          <w:u w:val="none"/>
        </w:rPr>
      </w:r>
    </w:p>
    <w:p>
      <w:pPr>
        <w:pStyle w:val="778"/>
        <w:numPr>
          <w:ilvl w:val="0"/>
          <w:numId w:val="8"/>
        </w:numPr>
        <w:pBdr/>
        <w:spacing w:after="0" w:before="0"/>
        <w:ind w:hanging="360" w:left="720"/>
        <w:rPr>
          <w:u w:val="none"/>
        </w:rPr>
      </w:pPr>
      <w:r/>
      <w:hyperlink r:id="rId17" w:tooltip="http://docs.sparnatural.eu/how-to-configure/sparnatural-car-configuration.xlsx" w:history="1">
        <w:r>
          <w:rPr>
            <w:rStyle w:val="804"/>
            <w:b/>
          </w:rPr>
          <w:t xml:space="preserve">sparnatural-car-configuration.xlsx</w:t>
        </w:r>
      </w:hyperlink>
      <w:r>
        <w:t xml:space="preserve"> : the example Sparnatural Excel config file</w:t>
      </w:r>
      <w:r>
        <w:rPr>
          <w:u w:val="none"/>
        </w:rPr>
      </w:r>
    </w:p>
    <w:p>
      <w:pPr>
        <w:pStyle w:val="778"/>
        <w:numPr>
          <w:ilvl w:val="0"/>
          <w:numId w:val="8"/>
        </w:numPr>
        <w:pBdr/>
        <w:spacing w:after="0" w:before="0"/>
        <w:ind w:hanging="360" w:left="720"/>
        <w:rPr>
          <w:u w:val="none"/>
        </w:rPr>
      </w:pPr>
      <w:r/>
      <w:hyperlink r:id="rId18" w:tooltip="http://docs.sparnatural.eu/how-to-configure/sparnatural-car-configuration.ttl" w:history="1">
        <w:r>
          <w:rPr>
            <w:rStyle w:val="804"/>
            <w:b/>
          </w:rPr>
          <w:t xml:space="preserve">sparnatural-car-configuration.ttl</w:t>
        </w:r>
      </w:hyperlink>
      <w:r>
        <w:t xml:space="preserve"> : the result of converting the Excel confi</w:t>
      </w:r>
      <w:r>
        <w:t xml:space="preserve">g file with the Excel-2-RDF converter. This is the actual Sparnatural configuration file to pass in the “src” attribute of the sparnatural HTML element, if you want to test it to see the final result (but this is not required to follow this documentation).</w:t>
      </w:r>
      <w:r>
        <w:rPr>
          <w:u w:val="none"/>
        </w:rPr>
      </w:r>
    </w:p>
    <w:p>
      <w:pPr>
        <w:pStyle w:val="778"/>
        <w:pBdr/>
        <w:spacing/>
        <w:ind/>
        <w:rPr/>
      </w:pPr>
      <w:r/>
      <w:r/>
    </w:p>
    <w:p>
      <w:pPr>
        <w:pStyle w:val="779"/>
        <w:pBdr/>
        <w:spacing/>
        <w:ind/>
        <w:rPr/>
      </w:pPr>
      <w:r/>
      <w:bookmarkStart w:id="5" w:name="_xxed2eq4yghf"/>
      <w:r/>
      <w:bookmarkEnd w:id="5"/>
      <w:r>
        <w:t xml:space="preserve">Structure of the example ontology</w:t>
      </w:r>
      <w:r/>
    </w:p>
    <w:p>
      <w:pPr>
        <w:pStyle w:val="778"/>
        <w:pBdr/>
        <w:spacing/>
        <w:ind/>
        <w:rPr/>
      </w:pPr>
      <w:r/>
      <w:r/>
    </w:p>
    <w:p>
      <w:pPr>
        <w:pStyle w:val="778"/>
        <w:pBdr/>
        <w:spacing/>
        <w:ind/>
        <w:rPr/>
      </w:pPr>
      <w:r>
        <w:t xml:space="preserve">For the purpose of this documentation we will use an example ontology, defined in car.ttl, and described in the following diagram:</w:t>
      </w:r>
      <w:r/>
    </w:p>
    <w:p>
      <w:pPr>
        <w:pStyle w:val="778"/>
        <w:pBdr/>
        <w:spacing/>
        <w:ind/>
        <w:rPr/>
      </w:pPr>
      <w:r>
        <mc:AlternateContent>
          <mc:Choice Requires="wpg">
            <w:drawing>
              <wp:inline xmlns:wp="http://schemas.openxmlformats.org/drawingml/2006/wordprocessingDrawing" distT="0" distB="0" distL="0" distR="0">
                <wp:extent cx="5831840" cy="3619500"/>
                <wp:effectExtent l="0" t="0" r="0" b="0"/>
                <wp:docPr id="4"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2.png" descr=""/>
                        <pic:cNvPicPr>
                          <a:picLocks noChangeAspect="1"/>
                        </pic:cNvPicPr>
                        <pic:nvPr/>
                      </pic:nvPicPr>
                      <pic:blipFill>
                        <a:blip r:embed="rId19"/>
                        <a:stretch/>
                      </pic:blipFill>
                      <pic:spPr bwMode="auto">
                        <a:xfrm>
                          <a:off x="0" y="0"/>
                          <a:ext cx="5831840" cy="3619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59.20pt;height:285.00pt;mso-wrap-distance-left:0.00pt;mso-wrap-distance-top:0.00pt;mso-wrap-distance-right:0.00pt;mso-wrap-distance-bottom:0.00pt;z-index:1;" stroked="false">
                <v:imagedata r:id="rId19" o:title=""/>
                <o:lock v:ext="edit" rotation="t"/>
              </v:shape>
            </w:pict>
          </mc:Fallback>
        </mc:AlternateContent>
      </w:r>
      <w:r/>
    </w:p>
    <w:p>
      <w:pPr>
        <w:pStyle w:val="778"/>
        <w:pBdr/>
        <w:spacing/>
        <w:ind/>
        <w:rPr/>
      </w:pPr>
      <w:r/>
      <w:r/>
    </w:p>
    <w:p>
      <w:pPr>
        <w:pStyle w:val="778"/>
        <w:pBdr/>
        <w:spacing/>
        <w:ind/>
        <w:rPr/>
      </w:pPr>
      <w:r>
        <w:t xml:space="preserve">This is a simplistic representat</w:t>
      </w:r>
      <w:r>
        <w:t xml:space="preserve">ion of “On-board diagnostic” systems of cars : Vehicles, identified by their Vehicle Identification Number (VIN) have a manufacturer; Diagnostics are made on given vehicles at a certain date and a certain place, and can yield errors. An error has a code, a</w:t>
      </w:r>
      <w:r>
        <w:t xml:space="preserve">nd a flag indicating if the error was already detected on the same vehicle. Error codes are associated with symptoms (“Engine Misfire” or "Transmission Slipping") and components (“Engine”, “Transmission”, “Brakes”). Components are hierarchically organized.</w:t>
      </w:r>
      <w:r/>
    </w:p>
    <w:p>
      <w:pPr>
        <w:pStyle w:val="778"/>
        <w:pBdr/>
        <w:spacing/>
        <w:ind/>
        <w:rPr/>
      </w:pPr>
      <w:r>
        <w:t xml:space="preserve">The ontology uses the prefix “odb” associated with the URI </w:t>
      </w:r>
      <w:hyperlink r:id="rId20" w:tooltip="http://example.com/ontology/odb" w:history="1">
        <w:r>
          <w:rPr>
            <w:color w:val="1155cc"/>
            <w:u w:val="single"/>
          </w:rPr>
          <w:t xml:space="preserve">http://example.com/ontology/odb#</w:t>
        </w:r>
      </w:hyperlink>
      <w:r>
        <w:t xml:space="preserve">. </w:t>
      </w:r>
      <w:r/>
    </w:p>
    <w:p>
      <w:pPr>
        <w:pStyle w:val="778"/>
        <w:pBdr/>
        <w:spacing w:line="276" w:lineRule="auto"/>
        <w:ind/>
        <w:rPr/>
      </w:pPr>
      <w:r/>
      <w:r/>
    </w:p>
    <w:p>
      <w:pPr>
        <w:pStyle w:val="778"/>
        <w:widowControl w:val="false"/>
        <w:pBdr/>
        <w:spacing w:line="240" w:lineRule="auto"/>
        <w:ind/>
        <w:rPr>
          <w:b/>
          <w:highlight w:val="yellow"/>
        </w:rPr>
      </w:pPr>
      <w:r>
        <w:rPr>
          <w:b/>
          <w:highlight w:val="yellow"/>
        </w:rPr>
      </w:r>
      <w:r>
        <w:rPr>
          <w:b/>
          <w:highlight w:val="yellow"/>
        </w:rPr>
      </w:r>
    </w:p>
    <w:p>
      <w:pPr>
        <w:pStyle w:val="778"/>
        <w:widowControl w:val="false"/>
        <w:pBdr/>
        <w:spacing w:line="240" w:lineRule="auto"/>
        <w:ind/>
        <w:rPr/>
      </w:pPr>
      <w:r>
        <w:rPr>
          <w:b/>
        </w:rPr>
        <w:t xml:space="preserve">Disclaimer :</w:t>
      </w:r>
      <w:r>
        <w:t xml:space="preserve"> this “car” ontology sample is a fictitious one, which has only been created for the purpose of testing maximum Sparnatural different functionalities. This ontology might not be fully exact nor complete in a real car diagnostic industrial context ! </w:t>
      </w:r>
      <w:r>
        <w:rPr>
          <w:rStyle w:val="807"/>
          <w:vertAlign w:val="superscript"/>
        </w:rPr>
        <w:footnoteReference w:id="3"/>
      </w:r>
      <w:r/>
    </w:p>
    <w:p>
      <w:pPr>
        <w:pStyle w:val="778"/>
        <w:widowControl w:val="false"/>
        <w:pBdr/>
        <w:spacing w:line="240" w:lineRule="auto"/>
        <w:ind/>
        <w:rPr>
          <w:highlight w:val="yellow"/>
        </w:rPr>
      </w:pPr>
      <w:r>
        <w:rPr>
          <w:highlight w:val="yellow"/>
        </w:rPr>
      </w:r>
      <w:r>
        <w:rPr>
          <w:highlight w:val="yellow"/>
        </w:rPr>
      </w:r>
    </w:p>
    <w:p>
      <w:pPr>
        <w:pStyle w:val="779"/>
        <w:pBdr/>
        <w:spacing w:line="276" w:lineRule="auto"/>
        <w:ind/>
        <w:rPr/>
      </w:pPr>
      <w:r/>
      <w:bookmarkStart w:id="6" w:name="_b731jewoodc4"/>
      <w:r/>
      <w:bookmarkEnd w:id="6"/>
      <w:r>
        <w:t xml:space="preserve">Configuration spreadsheet</w:t>
      </w:r>
      <w:r/>
    </w:p>
    <w:p>
      <w:pPr>
        <w:pStyle w:val="780"/>
        <w:pBdr/>
        <w:spacing/>
        <w:ind/>
        <w:rPr>
          <w14:ligatures w14:val="none"/>
        </w:rPr>
      </w:pPr>
      <w:r/>
      <w:r/>
      <w:r/>
      <w:bookmarkStart w:id="7" w:name="_c0jag67mpq8x"/>
      <w:r/>
      <w:bookmarkEnd w:id="7"/>
      <w:r>
        <w:rPr>
          <w:lang w:val="fr-FR"/>
        </w:rPr>
        <w:t xml:space="preserve">Using a </w:t>
      </w:r>
      <w:r>
        <w:t xml:space="preserve">spreadsheet</w:t>
      </w:r>
      <w:r>
        <w:t xml:space="preserve"> to configure Sparnatural</w:t>
      </w:r>
      <w:r/>
      <w:r/>
    </w:p>
    <w:p>
      <w:pPr>
        <w:pStyle w:val="778"/>
        <w:pBdr/>
        <w:spacing w:line="276" w:lineRule="auto"/>
        <w:ind/>
        <w:rPr/>
      </w:pPr>
      <w:r/>
      <w:r/>
    </w:p>
    <w:p>
      <w:pPr>
        <w:pStyle w:val="778"/>
        <w:pBdr/>
        <w:spacing w:line="276" w:lineRule="auto"/>
        <w:ind/>
        <w:rPr/>
      </w:pPr>
      <w:r>
        <w:t xml:space="preserve">Sparnatural can be configured by a SHACL </w:t>
      </w:r>
      <w:r>
        <w:t xml:space="preserve">specification</w:t>
      </w:r>
      <w:r>
        <w:t xml:space="preserve">, and the “Hello Sparnatural” guide explains how to use a simple Excel spreadsheet to start creating a SHACL config </w:t>
      </w:r>
      <w:r>
        <w:t xml:space="preserve">for Sparnatural.</w:t>
      </w:r>
      <w:r/>
    </w:p>
    <w:p>
      <w:pPr>
        <w:pBdr/>
        <w:spacing w:line="276" w:lineRule="auto"/>
        <w:ind/>
        <w:rPr>
          <w:rFonts w:ascii="Arimo" w:hAnsi="Arimo" w:eastAsia="Arimo" w:cs="Arimo"/>
          <w:highlight w:val="none"/>
        </w:rPr>
      </w:pPr>
      <w:r/>
      <w:r>
        <w:t xml:space="preserve">The </w:t>
      </w:r>
      <w:r>
        <w:t xml:space="preserve">Excel </w:t>
      </w:r>
      <w:r>
        <w:t xml:space="preserve">config can </w:t>
      </w:r>
      <w:r>
        <w:t xml:space="preserve">be edited in a local file or in an online (Google) spreadsheet.</w:t>
      </w:r>
      <w:r>
        <w:t xml:space="preserve"> Both options are described below.</w:t>
      </w:r>
      <w:r>
        <w:t xml:space="preserve">Whether local or online, </w:t>
      </w:r>
      <w:r>
        <w:t xml:space="preserve">t</w:t>
      </w:r>
      <w:r>
        <w:t xml:space="preserve">he conversion of the spreadsheet into </w:t>
      </w:r>
      <w:r>
        <w:rPr>
          <w:lang w:val="fr-FR"/>
        </w:rPr>
        <w:t xml:space="preserve">SHACL</w:t>
      </w:r>
      <w:r>
        <w:rPr>
          <w:rFonts w:ascii="Arimo" w:hAnsi="Arimo" w:eastAsia="Arimo" w:cs="Arimo"/>
          <w:lang w:val="fr-FR"/>
        </w:rPr>
        <w:t xml:space="preserve"> </w:t>
      </w:r>
      <w:r>
        <w:rPr>
          <w:rFonts w:ascii="Arimo" w:hAnsi="Arimo" w:eastAsia="Arimo" w:cs="Arimo"/>
          <w:lang w:val="fr-FR"/>
        </w:rPr>
        <w:t xml:space="preserve">requires </w:t>
      </w:r>
      <w:r>
        <w:rPr>
          <w:rFonts w:ascii="Arimo" w:hAnsi="Arimo" w:eastAsia="Arimo" w:cs="Arimo"/>
        </w:rPr>
        <w:t xml:space="preserve">a conversion using </w:t>
      </w:r>
      <w:r>
        <w:rPr>
          <w:rFonts w:ascii="Arimo" w:hAnsi="Arimo" w:eastAsia="Arimo" w:cs="Arimo"/>
        </w:rPr>
        <w:t xml:space="preserve">the Excel-2-RDF converter</w:t>
      </w:r>
      <w:r>
        <w:rPr>
          <w:rFonts w:ascii="Arimo" w:hAnsi="Arimo" w:eastAsia="Arimo" w:cs="Arimo"/>
        </w:rPr>
        <w:t xml:space="preserve"> before it can be read by Sparnatural</w:t>
      </w:r>
      <w:r>
        <w:rPr>
          <w:rFonts w:ascii="Arimo" w:hAnsi="Arimo" w:eastAsia="Arimo" w:cs="Arimo"/>
          <w:lang w:val="fr-FR"/>
        </w:rPr>
        <w:t xml:space="preserve"> </w:t>
      </w:r>
      <w:r>
        <w:rPr>
          <w:rFonts w:ascii="Arimo" w:hAnsi="Arimo" w:eastAsia="Arimo" w:cs="Arimo"/>
        </w:rPr>
        <w:t xml:space="preserve">:</w:t>
      </w:r>
      <w:r>
        <w:rPr>
          <w:rFonts w:ascii="Arimo" w:hAnsi="Arimo" w:eastAsia="Arimo" w:cs="Arimo"/>
        </w:rPr>
      </w:r>
      <w:r>
        <w:rPr>
          <w:rFonts w:ascii="Arimo" w:hAnsi="Arimo" w:eastAsia="Arimo" w:cs="Arimo"/>
          <w:highlight w:val="none"/>
        </w:rPr>
      </w:r>
    </w:p>
    <w:p>
      <w:pPr>
        <w:pBdr/>
        <w:spacing w:line="276" w:lineRule="auto"/>
        <w:ind/>
        <w:rPr>
          <w:rFonts w:ascii="Arimo" w:hAnsi="Arimo" w:eastAsia="Arimo" w:cs="Arimo"/>
        </w:rPr>
      </w:pPr>
      <w:r>
        <w:rPr>
          <w:rFonts w:ascii="Arimo" w:hAnsi="Arimo" w:eastAsia="Arimo" w:cs="Arimo"/>
        </w:rPr>
      </w:r>
      <w:r>
        <w:rPr>
          <w:rFonts w:ascii="Arimo" w:hAnsi="Arimo" w:eastAsia="Arimo" w:cs="Arimo"/>
        </w:rPr>
      </w:r>
      <w:r/>
      <w:commentRangeStart w:id="3"/>
      <w:r/>
      <w:commentRangeEnd w:id="3"/>
      <w:r>
        <w:commentReference w:id="3"/>
      </w:r>
      <w:r/>
      <w:r>
        <w:rPr>
          <w:rFonts w:ascii="Arimo" w:hAnsi="Arimo" w:eastAsia="Arimo" w:cs="Arimo"/>
        </w:rPr>
      </w:r>
    </w:p>
    <w:p>
      <w:pPr>
        <w:pStyle w:val="778"/>
        <w:pBdr/>
        <w:spacing w:line="276" w:lineRule="auto"/>
        <w:ind/>
        <w:rPr/>
      </w:pPr>
      <w:r>
        <mc:AlternateContent>
          <mc:Choice Requires="wpg">
            <w:drawing>
              <wp:inline xmlns:wp="http://schemas.openxmlformats.org/drawingml/2006/wordprocessingDrawing" distT="0" distB="0" distL="0" distR="0">
                <wp:extent cx="5832475" cy="1329690"/>
                <wp:effectExtent l="0" t="0" r="0" b="0"/>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pic:cNvPicPr>
                        <pic:nvPr/>
                      </pic:nvPicPr>
                      <pic:blipFill>
                        <a:blip r:embed="rId21"/>
                        <a:stretch/>
                      </pic:blipFill>
                      <pic:spPr bwMode="auto">
                        <a:xfrm>
                          <a:off x="0" y="0"/>
                          <a:ext cx="5832475" cy="13296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59.25pt;height:104.70pt;mso-wrap-distance-left:0.00pt;mso-wrap-distance-top:0.00pt;mso-wrap-distance-right:0.00pt;mso-wrap-distance-bottom:0.00pt;z-index:1;" stroked="false">
                <v:imagedata r:id="rId21" o:title=""/>
                <o:lock v:ext="edit" rotation="t"/>
              </v:shape>
            </w:pict>
          </mc:Fallback>
        </mc:AlternateContent>
      </w:r>
      <w:r/>
    </w:p>
    <w:p>
      <w:pPr>
        <w:pStyle w:val="780"/>
        <w:pBdr/>
        <w:spacing w:line="276" w:lineRule="auto"/>
        <w:ind/>
        <w:rPr/>
      </w:pPr>
      <w:r/>
      <w:bookmarkStart w:id="8" w:name="_wh142o6njtnf"/>
      <w:r/>
      <w:bookmarkEnd w:id="8"/>
      <w:r>
        <w:t xml:space="preserve">The Excel-2-RDF converter</w:t>
      </w:r>
      <w:r/>
    </w:p>
    <w:p>
      <w:pPr>
        <w:pStyle w:val="778"/>
        <w:pBdr/>
        <w:spacing w:line="276" w:lineRule="auto"/>
        <w:ind/>
        <w:rPr>
          <w:highlight w:val="yellow"/>
        </w:rPr>
      </w:pPr>
      <w:r>
        <w:rPr>
          <w:highlight w:val="yellow"/>
        </w:rPr>
      </w:r>
      <w:r>
        <w:rPr>
          <w:highlight w:val="yellow"/>
        </w:rPr>
      </w:r>
    </w:p>
    <w:p>
      <w:pPr>
        <w:pStyle w:val="778"/>
        <w:pBdr/>
        <w:spacing w:line="276" w:lineRule="auto"/>
        <w:ind/>
        <w:rPr/>
      </w:pPr>
      <w:r>
        <w:t xml:space="preserve">The code of the </w:t>
      </w:r>
      <w:r>
        <w:t xml:space="preserve">Excel-2-RDF </w:t>
      </w:r>
      <w:r>
        <w:t xml:space="preserve">converter is open-sourced in the </w:t>
      </w:r>
      <w:hyperlink r:id="rId22" w:tooltip="https://github.com/sparna-git/xls2rdf" w:history="1">
        <w:r>
          <w:rPr>
            <w:color w:val="1155cc"/>
            <w:u w:val="single"/>
          </w:rPr>
          <w:t xml:space="preserve">xls2rdf Github repository</w:t>
        </w:r>
      </w:hyperlink>
      <w:r>
        <w:t xml:space="preserve">. The Excel-2-RDF converter is available in different packagings:</w:t>
      </w:r>
      <w:r/>
    </w:p>
    <w:p>
      <w:pPr>
        <w:pStyle w:val="778"/>
        <w:numPr>
          <w:ilvl w:val="0"/>
          <w:numId w:val="11"/>
        </w:numPr>
        <w:pBdr/>
        <w:spacing w:after="0" w:before="0" w:line="276" w:lineRule="auto"/>
        <w:ind w:hanging="360" w:left="720"/>
        <w:rPr>
          <w:u w:val="none"/>
        </w:rPr>
      </w:pPr>
      <w:r>
        <w:t xml:space="preserve">an </w:t>
      </w:r>
      <w:hyperlink r:id="rId23" w:tooltip="https://xls2rdf.sparna.fr/rest/" w:history="1">
        <w:r>
          <w:rPr>
            <w:color w:val="1155cc"/>
            <w:u w:val="single"/>
          </w:rPr>
          <w:t xml:space="preserve">online REST service</w:t>
        </w:r>
      </w:hyperlink>
      <w:r/>
      <w:r>
        <w:rPr>
          <w:u w:val="none"/>
        </w:rPr>
      </w:r>
    </w:p>
    <w:p>
      <w:pPr>
        <w:pStyle w:val="778"/>
        <w:numPr>
          <w:ilvl w:val="0"/>
          <w:numId w:val="11"/>
        </w:numPr>
        <w:pBdr/>
        <w:spacing w:after="0" w:before="0" w:line="276" w:lineRule="auto"/>
        <w:ind w:hanging="360" w:left="720"/>
        <w:rPr/>
      </w:pPr>
      <w:r>
        <w:t xml:space="preserve">an </w:t>
      </w:r>
      <w:hyperlink r:id="rId24" w:tooltip="https://skos-play.sparna.fr/play/convert" w:history="1">
        <w:r>
          <w:rPr>
            <w:color w:val="1155cc"/>
            <w:u w:val="single"/>
          </w:rPr>
          <w:t xml:space="preserve">online form</w:t>
        </w:r>
      </w:hyperlink>
      <w:r>
        <w:t xml:space="preserve"> where you can upload your file</w:t>
      </w:r>
      <w:r/>
    </w:p>
    <w:p>
      <w:pPr>
        <w:pStyle w:val="778"/>
        <w:numPr>
          <w:ilvl w:val="0"/>
          <w:numId w:val="11"/>
        </w:numPr>
        <w:pBdr/>
        <w:spacing w:after="0" w:before="0" w:line="276" w:lineRule="auto"/>
        <w:ind w:hanging="360" w:left="720"/>
        <w:rPr>
          <w:u w:val="none"/>
        </w:rPr>
      </w:pPr>
      <w:r>
        <w:t xml:space="preserve">a </w:t>
      </w:r>
      <w:hyperlink r:id="rId25" w:tooltip="https://github.com/sparna-git/xls2rdf/releases" w:history="1">
        <w:r>
          <w:rPr>
            <w:color w:val="1155cc"/>
            <w:u w:val="single"/>
          </w:rPr>
          <w:t xml:space="preserve">command-line converter</w:t>
        </w:r>
      </w:hyperlink>
      <w:r>
        <w:t xml:space="preserve"> with </w:t>
      </w:r>
      <w:hyperlink r:id="rId26" w:tooltip="https://github.com/sparna-git/xls2rdf/wiki" w:history="1">
        <w:r>
          <w:rPr>
            <w:color w:val="1155cc"/>
            <w:u w:val="single"/>
          </w:rPr>
          <w:t xml:space="preserve">its documentation</w:t>
        </w:r>
      </w:hyperlink>
      <w:r/>
      <w:r>
        <w:rPr>
          <w:u w:val="none"/>
        </w:rPr>
      </w:r>
    </w:p>
    <w:p>
      <w:pPr>
        <w:pStyle w:val="778"/>
        <w:numPr>
          <w:ilvl w:val="0"/>
          <w:numId w:val="11"/>
        </w:numPr>
        <w:pBdr/>
        <w:spacing w:after="0" w:before="0" w:line="276" w:lineRule="auto"/>
        <w:ind w:hanging="360" w:left="720"/>
        <w:rPr>
          <w:u w:val="none"/>
        </w:rPr>
      </w:pPr>
      <w:r>
        <w:t xml:space="preserve">a </w:t>
      </w:r>
      <w:hyperlink r:id="rId27" w:tooltip="https://github.com/sparna-git/xls2rdf/releases" w:history="1">
        <w:r>
          <w:rPr>
            <w:color w:val="1155cc"/>
            <w:u w:val="single"/>
          </w:rPr>
          <w:t xml:space="preserve">Java library file</w:t>
        </w:r>
      </w:hyperlink>
      <w:r>
        <w:t xml:space="preserve"> to be integrated into your application</w:t>
      </w:r>
      <w:r>
        <w:rPr>
          <w:u w:val="none"/>
        </w:rPr>
      </w:r>
    </w:p>
    <w:p>
      <w:pPr>
        <w:pStyle w:val="778"/>
        <w:pBdr/>
        <w:spacing w:line="276" w:lineRule="auto"/>
        <w:ind/>
        <w:rPr/>
      </w:pPr>
      <w:r/>
      <w:r/>
    </w:p>
    <w:p>
      <w:pPr>
        <w:pStyle w:val="778"/>
        <w:pBdr/>
        <w:spacing/>
        <w:ind/>
        <w:rPr/>
      </w:pPr>
      <w:r>
        <w:t xml:space="preserve">All these “packagings” behave the same way for the conversion of th</w:t>
      </w:r>
      <w:r>
        <w:t xml:space="preserve">e spreadsheet in RDF. For the purpose of following this documentation, we suggest either using an online Google spreadsheet and rely on the online conversion service, or simply use a local file and upload it through the online form, and save the resulting </w:t>
      </w:r>
      <w:r>
        <w:t xml:space="preserve">SHACL </w:t>
      </w:r>
      <w:r>
        <w:t xml:space="preserve">file.</w:t>
      </w:r>
      <w:r/>
    </w:p>
    <w:p>
      <w:pPr>
        <w:pStyle w:val="778"/>
        <w:pBdr/>
        <w:spacing/>
        <w:ind/>
        <w:rPr/>
      </w:pPr>
      <w:r/>
      <w:r/>
    </w:p>
    <w:p>
      <w:pPr>
        <w:pStyle w:val="778"/>
        <w:pBdr/>
        <w:spacing/>
        <w:ind/>
        <w:rPr/>
      </w:pPr>
      <w:r>
        <w:t xml:space="preserve">The detailed behavior of the Excel-to-RDF converter as to how the Excel file is interpreted is out of scope of this guide, and is </w:t>
      </w:r>
      <w:hyperlink r:id="rId28" w:tooltip="https://xls2rdf.sparna.fr/rest/doc.html" w:history="1">
        <w:r>
          <w:rPr>
            <w:color w:val="1155cc"/>
            <w:u w:val="single"/>
          </w:rPr>
          <w:t xml:space="preserve">documented in the online converter service</w:t>
        </w:r>
      </w:hyperlink>
      <w:r>
        <w:t xml:space="preserve">.</w:t>
      </w:r>
      <w:r/>
    </w:p>
    <w:p>
      <w:pPr>
        <w:pBdr/>
        <w:spacing/>
        <w:ind/>
        <w:rPr/>
      </w:pPr>
      <w:r/>
      <w:r/>
      <w:r/>
      <w:r/>
    </w:p>
    <w:p>
      <w:pPr>
        <w:pStyle w:val="780"/>
        <w:pBdr/>
        <w:spacing/>
        <w:ind/>
        <w:rPr/>
      </w:pPr>
      <w:r/>
      <w:bookmarkStart w:id="9" w:name="_d496lyhfqij0"/>
      <w:r/>
      <w:bookmarkEnd w:id="9"/>
      <w:r>
        <w:t xml:space="preserve">If you use a Google spreadsheet</w:t>
      </w:r>
      <w:r/>
    </w:p>
    <w:p>
      <w:pPr>
        <w:pStyle w:val="778"/>
        <w:pBdr/>
        <w:spacing/>
        <w:ind/>
        <w:rPr/>
      </w:pPr>
      <w:r/>
      <w:r/>
    </w:p>
    <w:p>
      <w:pPr>
        <w:pStyle w:val="778"/>
        <w:pBdr/>
        <w:spacing/>
        <w:ind/>
        <w:rPr/>
      </w:pPr>
      <w:r>
        <w:t xml:space="preserve">Using a Google spreadsheet has the following advantages:</w:t>
      </w:r>
      <w:r/>
    </w:p>
    <w:p>
      <w:pPr>
        <w:pStyle w:val="778"/>
        <w:numPr>
          <w:ilvl w:val="0"/>
          <w:numId w:val="3"/>
        </w:numPr>
        <w:pBdr/>
        <w:spacing w:after="0" w:before="0"/>
        <w:ind w:hanging="360" w:left="720"/>
        <w:rPr>
          <w:u w:val="none"/>
        </w:rPr>
      </w:pPr>
      <w:r>
        <w:t xml:space="preserve">The configuration is “live” : while in the test phase, you can edit your spreadsheet, refresh your Sparnatural HTML page, and it will be updated automatically.</w:t>
      </w:r>
      <w:r>
        <w:rPr>
          <w:u w:val="none"/>
        </w:rPr>
      </w:r>
    </w:p>
    <w:p>
      <w:pPr>
        <w:pStyle w:val="778"/>
        <w:numPr>
          <w:ilvl w:val="0"/>
          <w:numId w:val="3"/>
        </w:numPr>
        <w:pBdr/>
        <w:spacing w:after="0" w:before="0"/>
        <w:ind w:hanging="360" w:left="720"/>
        <w:rPr>
          <w:u w:val="none"/>
        </w:rPr>
      </w:pPr>
      <w:r>
        <w:t xml:space="preserve">Multiple persons can collaborate on the same config spreadsheet.</w:t>
      </w:r>
      <w:r>
        <w:rPr>
          <w:u w:val="none"/>
        </w:rPr>
      </w:r>
    </w:p>
    <w:p>
      <w:pPr>
        <w:pStyle w:val="778"/>
        <w:pBdr/>
        <w:spacing/>
        <w:ind/>
        <w:rPr/>
      </w:pPr>
      <w:r/>
      <w:r/>
    </w:p>
    <w:p>
      <w:pPr>
        <w:pStyle w:val="778"/>
        <w:pBdr/>
        <w:spacing w:line="276" w:lineRule="auto"/>
        <w:ind/>
        <w:rPr>
          <w:highlight w:val="none"/>
        </w:rPr>
      </w:pPr>
      <w:r>
        <w:rPr>
          <w:rPrChange w:id="45" w:author="MarieMuller" w:date="2024-07-09T16:08:30Z">
            <w:rPr/>
          </w:rPrChange>
        </w:rPr>
        <w:t xml:space="preserve">To initialize your configuration spreadsheet:</w:t>
      </w:r>
      <w:r>
        <w:rPr>
          <w:highlight w:val="none"/>
        </w:rPr>
      </w:r>
    </w:p>
    <w:p>
      <w:pPr>
        <w:pStyle w:val="778"/>
        <w:numPr>
          <w:ilvl w:val="0"/>
          <w:numId w:val="14"/>
        </w:numPr>
        <w:pBdr/>
        <w:spacing w:after="0" w:before="0" w:line="276" w:lineRule="auto"/>
        <w:ind w:hanging="360" w:left="720"/>
        <w:rPr>
          <w:highlight w:val="none"/>
          <w:u w:val="none"/>
        </w:rPr>
      </w:pPr>
      <w:ins w:id="46" w:author="MarieMuller" w:date="2024-07-09T14:35:17Z">
        <w:r>
          <w:fldChar w:fldCharType="begin"/>
        </w:r>
      </w:ins>
      <w:ins w:id="47" w:author="MarieMuller" w:date="2024-07-09T14:35:17Z">
        <w:r>
          <w:rPr>
            <w:rStyle w:val="804"/>
          </w:rPr>
          <w:instrText xml:space="preserve"> HYPERLINK "https://docs.google.com/spreadsheets/d/1lduSARo-zyL8qxObwPVD4Z2m8iKQpye-/edit?gid=792284404" \l "gid=792284404"</w:instrText>
        </w:r>
      </w:ins>
      <w:r>
        <w:rPr>
          <w:rStyle w:val="804"/>
        </w:rPr>
        <w:fldChar w:fldCharType="separate"/>
      </w:r>
      <w:commentRangeStart w:id="4"/>
      <w:ins w:id="48" w:author="MarieMuller" w:date="2024-07-09T14:35:17Z">
        <w:r>
          <w:rPr>
            <w:rStyle w:val="804"/>
          </w:rPr>
          <w:t xml:space="preserve">Make a copy</w:t>
        </w:r>
      </w:ins>
      <w:r>
        <w:rPr>
          <w:rStyle w:val="804"/>
        </w:rPr>
        <w:fldChar w:fldCharType="end"/>
      </w:r>
      <w:r>
        <w:rPr>
          <w:rPrChange w:id="49" w:author="MarieMuller" w:date="2024-07-09T16:08:30Z">
            <w:rPr/>
          </w:rPrChange>
        </w:rPr>
        <w:t xml:space="preserve"> of the configuration template</w:t>
      </w:r>
      <w:commentRangeEnd w:id="4"/>
      <w:r>
        <w:commentReference w:id="4"/>
      </w:r>
      <w:r/>
      <w:r>
        <w:rPr>
          <w:highlight w:val="none"/>
          <w:u w:val="none"/>
        </w:rPr>
      </w:r>
    </w:p>
    <w:p>
      <w:pPr>
        <w:pStyle w:val="778"/>
        <w:numPr>
          <w:ilvl w:val="0"/>
          <w:numId w:val="14"/>
        </w:numPr>
        <w:pBdr/>
        <w:spacing w:after="0" w:before="0" w:line="276" w:lineRule="auto"/>
        <w:ind w:hanging="360" w:left="720"/>
        <w:rPr>
          <w:highlight w:val="none"/>
          <w:u w:val="none"/>
        </w:rPr>
      </w:pPr>
      <w:r>
        <w:rPr>
          <w:rPrChange w:id="50" w:author="MarieMuller" w:date="2024-07-09T16:08:30Z">
            <w:rPr/>
          </w:rPrChange>
        </w:rPr>
        <w:t xml:space="preserve">Your spreadsheet needs to be publicly visible. You need to share it with the </w:t>
      </w:r>
      <w:r>
        <w:rPr>
          <w:i/>
          <w:rPrChange w:id="51" w:author="MarieMuller" w:date="2024-07-09T16:08:30Z">
            <w:rPr>
              <w:i/>
            </w:rPr>
          </w:rPrChange>
        </w:rPr>
        <w:t xml:space="preserve">"Anyone with the link = Viewer"</w:t>
      </w:r>
      <w:r>
        <w:rPr>
          <w:rPrChange w:id="52" w:author="MarieMuller" w:date="2024-07-09T16:08:30Z">
            <w:rPr/>
          </w:rPrChange>
        </w:rPr>
        <w:t xml:space="preserve"> option. To do this, select the option </w:t>
      </w:r>
      <w:r>
        <w:rPr>
          <w:b/>
          <w:rPrChange w:id="53" w:author="MarieMuller" w:date="2024-07-09T16:08:30Z">
            <w:rPr>
              <w:b/>
            </w:rPr>
          </w:rPrChange>
        </w:rPr>
        <w:t xml:space="preserve">Share</w:t>
      </w:r>
      <w:r>
        <w:rPr>
          <w:rPrChange w:id="54" w:author="MarieMuller" w:date="2024-07-09T16:08:30Z">
            <w:rPr/>
          </w:rPrChange>
        </w:rPr>
        <w:t xml:space="preserve">. </w:t>
      </w:r>
      <w:r>
        <w:rPr>
          <w:highlight w:val="none"/>
          <w:u w:val="none"/>
        </w:rPr>
      </w:r>
    </w:p>
    <w:p>
      <w:pPr>
        <w:pStyle w:val="778"/>
        <w:pBdr/>
        <w:spacing/>
        <w:ind/>
        <w:rPr>
          <w:highlight w:val="none"/>
        </w:rPr>
      </w:pPr>
      <w:r>
        <w:rPr>
          <w:rPrChange w:id="55" w:author="MarieMuller" w:date="2024-07-09T16:08:30Z">
            <w:rPr/>
          </w:rPrChange>
        </w:rPr>
      </w:r>
      <w:r>
        <w:rPr>
          <w:highlight w:val="none"/>
        </w:rPr>
      </w:r>
    </w:p>
    <w:p>
      <w:pPr>
        <w:pStyle w:val="778"/>
        <w:pBdr/>
        <w:spacing/>
        <w:ind w:firstLine="0" w:left="720"/>
        <w:rPr/>
      </w:pPr>
      <w:r>
        <mc:AlternateContent>
          <mc:Choice Requires="wpg">
            <w:drawing>
              <wp:inline xmlns:wp="http://schemas.openxmlformats.org/drawingml/2006/wordprocessingDrawing" distT="0" distB="0" distL="0" distR="0">
                <wp:extent cx="2772410" cy="1014730"/>
                <wp:effectExtent l="0" t="0" r="0" b="0"/>
                <wp:docPr id="6"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1.png" descr=""/>
                        <pic:cNvPicPr>
                          <a:picLocks noChangeAspect="1"/>
                        </pic:cNvPicPr>
                        <pic:nvPr/>
                      </pic:nvPicPr>
                      <pic:blipFill>
                        <a:blip r:embed="rId29"/>
                        <a:stretch/>
                      </pic:blipFill>
                      <pic:spPr bwMode="auto">
                        <a:xfrm>
                          <a:off x="0" y="0"/>
                          <a:ext cx="2772410" cy="10147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218.30pt;height:79.90pt;mso-wrap-distance-left:0.00pt;mso-wrap-distance-top:0.00pt;mso-wrap-distance-right:0.00pt;mso-wrap-distance-bottom:0.00pt;z-index:1;" stroked="false">
                <v:imagedata r:id="rId29" o:title=""/>
                <o:lock v:ext="edit" rotation="t"/>
              </v:shape>
            </w:pict>
          </mc:Fallback>
        </mc:AlternateContent>
      </w:r>
      <w:r/>
    </w:p>
    <w:p>
      <w:pPr>
        <w:pStyle w:val="778"/>
        <w:pBdr/>
        <w:spacing/>
        <w:ind w:firstLine="0" w:left="720"/>
        <w:rPr/>
      </w:pPr>
      <w:r>
        <w:t xml:space="preserve">In the next window, click the </w:t>
      </w:r>
      <w:r>
        <w:rPr>
          <w:b/>
        </w:rPr>
        <w:t xml:space="preserve">"General access"</w:t>
      </w:r>
      <w:r>
        <w:t xml:space="preserve"> button. Select the </w:t>
      </w:r>
      <w:r>
        <w:rPr>
          <w:i/>
        </w:rPr>
        <w:t xml:space="preserve">"Anyone with the link"</w:t>
      </w:r>
      <w:r>
        <w:t xml:space="preserve"> option and press the "Done" button. </w:t>
      </w:r>
      <w:r/>
    </w:p>
    <w:p>
      <w:pPr>
        <w:pStyle w:val="778"/>
        <w:pBdr/>
        <w:spacing/>
        <w:ind w:firstLine="0" w:left="720"/>
        <w:rPr/>
      </w:pPr>
      <w:r/>
      <w:r/>
    </w:p>
    <w:p>
      <w:pPr>
        <w:pStyle w:val="778"/>
        <w:pBdr/>
        <w:spacing/>
        <w:ind w:firstLine="0" w:left="720"/>
        <w:rPr/>
      </w:pPr>
      <w:r>
        <mc:AlternateContent>
          <mc:Choice Requires="wpg">
            <w:drawing>
              <wp:inline xmlns:wp="http://schemas.openxmlformats.org/drawingml/2006/wordprocessingDrawing" distT="0" distB="0" distL="0" distR="0">
                <wp:extent cx="2905760" cy="2250440"/>
                <wp:effectExtent l="0" t="0" r="0" b="0"/>
                <wp:docPr id="7"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png" descr=""/>
                        <pic:cNvPicPr>
                          <a:picLocks noChangeAspect="1"/>
                        </pic:cNvPicPr>
                        <pic:nvPr/>
                      </pic:nvPicPr>
                      <pic:blipFill>
                        <a:blip r:embed="rId30"/>
                        <a:stretch/>
                      </pic:blipFill>
                      <pic:spPr bwMode="auto">
                        <a:xfrm>
                          <a:off x="0" y="0"/>
                          <a:ext cx="2905760" cy="22504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28.80pt;height:177.20pt;mso-wrap-distance-left:0.00pt;mso-wrap-distance-top:0.00pt;mso-wrap-distance-right:0.00pt;mso-wrap-distance-bottom:0.00pt;z-index:1;" stroked="false">
                <v:imagedata r:id="rId30" o:title=""/>
                <o:lock v:ext="edit" rotation="t"/>
              </v:shape>
            </w:pict>
          </mc:Fallback>
        </mc:AlternateContent>
      </w:r>
      <w:r/>
    </w:p>
    <w:p>
      <w:pPr>
        <w:pStyle w:val="778"/>
        <w:pBdr/>
        <w:spacing/>
        <w:ind w:firstLine="0" w:left="720"/>
        <w:rPr/>
      </w:pPr>
      <w:r/>
      <w:r/>
    </w:p>
    <w:p>
      <w:pPr>
        <w:pStyle w:val="778"/>
        <w:pBdr/>
        <w:spacing/>
        <w:ind w:firstLine="0" w:left="720"/>
        <w:rPr/>
      </w:pPr>
      <w:r>
        <w:t xml:space="preserve">After you close the window, copy the URL of the spreadsheet in your browser's address bar.</w:t>
      </w:r>
      <w:r/>
    </w:p>
    <w:p>
      <w:pPr>
        <w:pStyle w:val="778"/>
        <w:numPr>
          <w:ilvl w:val="0"/>
          <w:numId w:val="14"/>
        </w:numPr>
        <w:pBdr/>
        <w:spacing w:after="0" w:before="0"/>
        <w:ind w:hanging="360" w:left="720"/>
        <w:rPr>
          <w:u w:val="none"/>
        </w:rPr>
      </w:pPr>
      <w:r>
        <w:t xml:space="preserve">Copy this URL in the cell B2 of the configuration file. Make sure the URL does not end with “/edit#gid=xxxxxxx”, remove this part of the URL manually. The URL should look like </w:t>
      </w:r>
      <w:hyperlink r:id="rId31" w:tooltip="https://docs.google.com/spreadsheets/d/xxxxxxxxxx." w:history="1">
        <w:r>
          <w:rPr>
            <w:i/>
            <w:color w:val="1155cc"/>
            <w:sz w:val="20"/>
            <w:szCs w:val="20"/>
            <w:u w:val="single"/>
          </w:rPr>
          <w:t xml:space="preserve">https://docs.google.com/spreadsheets/d/xxxxxxxxxx</w:t>
        </w:r>
      </w:hyperlink>
      <w:r>
        <w:t xml:space="preserve">”</w:t>
      </w:r>
      <w:r>
        <w:rPr>
          <w:u w:val="none"/>
        </w:rPr>
      </w:r>
    </w:p>
    <w:p>
      <w:pPr>
        <w:pStyle w:val="778"/>
        <w:numPr>
          <w:ilvl w:val="0"/>
          <w:numId w:val="14"/>
        </w:numPr>
        <w:pBdr/>
        <w:spacing w:after="0" w:before="0"/>
        <w:ind w:hanging="360" w:left="720"/>
        <w:rPr>
          <w:u w:val="none"/>
        </w:rPr>
      </w:pPr>
      <w:r>
        <w:t xml:space="preserve">Save the content of cell B3 (in red) : this is the configuration URL that you can pass to the “src” attribute of the &lt;spar-natural&gt; HTML element. You see it starts with </w:t>
      </w:r>
      <w:hyperlink r:id="rId32" w:tooltip="https://xls2rdf.sparna.fr/" w:history="1">
        <w:r>
          <w:rPr>
            <w:color w:val="1155cc"/>
            <w:u w:val="single"/>
          </w:rPr>
          <w:t xml:space="preserve">https://xls2rdf.sparna.fr</w:t>
        </w:r>
      </w:hyperlink>
      <w:r>
        <w:t xml:space="preserve"> : this is the online Excel-2-RDF conversion servic</w:t>
      </w:r>
      <w:r>
        <w:t xml:space="preserve">e that takes the Google spreadsheet URL as a parameter. Each time your sparnatural page will load, it will call this URL of the converter, which will in turn trigger the conversion of the Google spreadsheet. The page is connected “live” to the spreadsheet.</w:t>
      </w:r>
      <w:r>
        <w:rPr>
          <w:u w:val="none"/>
        </w:rPr>
      </w:r>
    </w:p>
    <w:p>
      <w:pPr>
        <w:pStyle w:val="778"/>
        <w:pBdr>
          <w:top w:val="single" w:color="000000" w:sz="8" w:space="2"/>
          <w:left w:val="single" w:color="000000" w:sz="8" w:space="2"/>
          <w:bottom w:val="single" w:color="000000" w:sz="8" w:space="2"/>
          <w:right w:val="single" w:color="000000" w:sz="8" w:space="2"/>
        </w:pBdr>
        <w:spacing/>
        <w:ind w:firstLine="0" w:left="720"/>
        <w:rPr/>
      </w:pPr>
      <w:r>
        <mc:AlternateContent>
          <mc:Choice Requires="wpg">
            <w:drawing>
              <wp:inline xmlns:wp="http://schemas.openxmlformats.org/drawingml/2006/wordprocessingDrawing" distT="0" distB="0" distL="0" distR="0">
                <wp:extent cx="286385" cy="257175"/>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rPr>
        <w:t xml:space="preserve">Important</w:t>
      </w:r>
      <w:r>
        <w:t xml:space="preserve"> : once your configuration is ready, do NOT leave Sparnatural pointing to the live spreadsheet,</w:t>
      </w:r>
      <w:r>
        <w:t xml:space="preserve"> otherwise your page will depend on the availability of the online converter. Instead, save the result of the conversion to a local file “sparnatural-config.ttl”, and adjust the “src” attribute of the &lt;spar-natural&gt; HTML element to point to the local file.</w:t>
      </w:r>
      <w:r/>
    </w:p>
    <w:p>
      <w:pPr>
        <w:pStyle w:val="778"/>
        <w:pBdr/>
        <w:spacing/>
        <w:ind/>
        <w:rPr/>
      </w:pPr>
      <w:r/>
      <w:r/>
    </w:p>
    <w:p>
      <w:pPr>
        <w:pStyle w:val="780"/>
        <w:pBdr/>
        <w:spacing/>
        <w:ind/>
        <w:rPr/>
      </w:pPr>
      <w:r/>
      <w:bookmarkStart w:id="10" w:name="_39wu5oucw3nn"/>
      <w:r/>
      <w:bookmarkEnd w:id="10"/>
      <w:r>
        <w:t xml:space="preserve">If you use a local spreadsheet</w:t>
      </w:r>
      <w:r/>
    </w:p>
    <w:p>
      <w:pPr>
        <w:pStyle w:val="778"/>
        <w:pBdr/>
        <w:spacing/>
        <w:ind/>
        <w:rPr/>
      </w:pPr>
      <w:r/>
      <w:r/>
    </w:p>
    <w:p>
      <w:pPr>
        <w:pStyle w:val="778"/>
        <w:pBdr/>
        <w:spacing w:line="276" w:lineRule="auto"/>
        <w:ind/>
        <w:rPr/>
      </w:pPr>
      <w:r>
        <w:t xml:space="preserve">Relying on Google services might not be applicable in every context. It is also possible to design the configuration in a local spreadsheet, and convert it to a</w:t>
      </w:r>
      <w:r>
        <w:t xml:space="preserve"> SHACL</w:t>
      </w:r>
      <w:r>
        <w:t xml:space="preserve">file. The configuration is not live in that case, and you will have to reconvert the file every time you make a change in it.</w:t>
      </w:r>
      <w:r/>
    </w:p>
    <w:p>
      <w:pPr>
        <w:pStyle w:val="778"/>
        <w:pBdr/>
        <w:spacing w:line="276" w:lineRule="auto"/>
        <w:ind/>
        <w:rPr/>
      </w:pPr>
      <w:r/>
      <w:r/>
    </w:p>
    <w:p>
      <w:pPr>
        <w:pStyle w:val="778"/>
        <w:pBdr/>
        <w:spacing w:line="276" w:lineRule="auto"/>
        <w:ind/>
        <w:rPr/>
      </w:pPr>
      <w:r>
        <w:t xml:space="preserve">To start a fresh configuration template:</w:t>
      </w:r>
      <w:r/>
    </w:p>
    <w:p>
      <w:pPr>
        <w:pStyle w:val="778"/>
        <w:numPr>
          <w:ilvl w:val="0"/>
          <w:numId w:val="1"/>
        </w:numPr>
        <w:pBdr/>
        <w:spacing w:after="0" w:before="0" w:line="276" w:lineRule="auto"/>
        <w:ind w:hanging="360" w:left="720"/>
        <w:rPr>
          <w:u w:val="none"/>
        </w:rPr>
      </w:pPr>
      <w:r>
        <w:t xml:space="preserve">Download the </w:t>
      </w:r>
      <w:r>
        <w:fldChar w:fldCharType="begin"/>
      </w:r>
      <w:r>
        <w:rPr>
          <w:color w:val="1155cc"/>
          <w:u w:val="single"/>
        </w:rPr>
        <w:instrText xml:space="preserve"> HYPERLINK "https://docs.google.com/spreadsheets/d/1lduSARo-zyL8qxObwPVD4Z2m8iKQpye-/edit?gid=792284404" \l "gid=792284404"</w:instrText>
      </w:r>
      <w:r>
        <w:rPr>
          <w:color w:val="1155cc"/>
          <w:u w:val="single"/>
        </w:rPr>
        <w:fldChar w:fldCharType="separate"/>
      </w:r>
      <w:r>
        <w:rPr>
          <w:color w:val="1155cc"/>
          <w:u w:val="single"/>
        </w:rPr>
        <w:t xml:space="preserve">configuration spreadsheet template</w:t>
      </w:r>
      <w:r>
        <w:rPr>
          <w:color w:val="1155cc"/>
          <w:u w:val="single"/>
        </w:rPr>
        <w:fldChar w:fldCharType="end"/>
      </w:r>
      <w:r>
        <w:t xml:space="preserve">.</w:t>
      </w:r>
      <w:r>
        <w:rPr>
          <w:u w:val="none"/>
        </w:rPr>
      </w:r>
    </w:p>
    <w:p>
      <w:pPr>
        <w:pStyle w:val="778"/>
        <w:numPr>
          <w:ilvl w:val="0"/>
          <w:numId w:val="1"/>
        </w:numPr>
        <w:pBdr/>
        <w:spacing w:after="0" w:before="0" w:line="276" w:lineRule="auto"/>
        <w:ind w:hanging="360" w:left="720"/>
        <w:rPr>
          <w:u w:val="none"/>
        </w:rPr>
      </w:pPr>
      <w:r>
        <w:t xml:space="preserve">Edit the content as necessary</w:t>
      </w:r>
      <w:r>
        <w:rPr>
          <w:u w:val="none"/>
        </w:rPr>
      </w:r>
    </w:p>
    <w:p>
      <w:pPr>
        <w:pStyle w:val="778"/>
        <w:numPr>
          <w:ilvl w:val="0"/>
          <w:numId w:val="1"/>
        </w:numPr>
        <w:pBdr/>
        <w:spacing w:after="0" w:before="0" w:line="276" w:lineRule="auto"/>
        <w:ind w:hanging="360" w:left="720"/>
        <w:rPr>
          <w:u w:val="none"/>
        </w:rPr>
      </w:pPr>
      <w:r>
        <w:t xml:space="preserve">Go to the online converter at </w:t>
      </w:r>
      <w:hyperlink r:id="rId33" w:tooltip="https://skos-play.sparna.fr/play/convert" w:history="1">
        <w:r>
          <w:rPr>
            <w:color w:val="1155cc"/>
            <w:u w:val="single"/>
          </w:rPr>
          <w:t xml:space="preserve">https://skos-play.sparna.fr/play/convert</w:t>
        </w:r>
      </w:hyperlink>
      <w:r/>
      <w:r>
        <w:rPr>
          <w:u w:val="none"/>
        </w:rPr>
      </w:r>
    </w:p>
    <w:p>
      <w:pPr>
        <w:pStyle w:val="778"/>
        <w:numPr>
          <w:ilvl w:val="0"/>
          <w:numId w:val="1"/>
        </w:numPr>
        <w:pBdr/>
        <w:spacing w:after="0" w:before="0" w:line="276" w:lineRule="auto"/>
        <w:ind w:hanging="360" w:left="720"/>
        <w:rPr>
          <w:u w:val="none"/>
        </w:rPr>
      </w:pPr>
      <w:r>
        <w:t xml:space="preserve">Upload the file in the field “in a local file on my computer”:</w:t>
      </w:r>
      <w:r>
        <mc:AlternateContent>
          <mc:Choice Requires="wpg">
            <w:drawing>
              <wp:inline xmlns:wp="http://schemas.openxmlformats.org/drawingml/2006/wordprocessingDrawing" distT="0" distB="0" distL="0" distR="0">
                <wp:extent cx="5831840" cy="1282700"/>
                <wp:effectExtent l="0" t="0" r="0" b="0"/>
                <wp:docPr id="9"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4.png" descr=""/>
                        <pic:cNvPicPr>
                          <a:picLocks noChangeAspect="1"/>
                        </pic:cNvPicPr>
                        <pic:nvPr/>
                      </pic:nvPicPr>
                      <pic:blipFill>
                        <a:blip r:embed="rId34"/>
                        <a:stretch/>
                      </pic:blipFill>
                      <pic:spPr bwMode="auto">
                        <a:xfrm>
                          <a:off x="0" y="0"/>
                          <a:ext cx="5831840" cy="1282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9.20pt;height:101.00pt;mso-wrap-distance-left:0.00pt;mso-wrap-distance-top:0.00pt;mso-wrap-distance-right:0.00pt;mso-wrap-distance-bottom:0.00pt;z-index:1;" stroked="false">
                <v:imagedata r:id="rId34" o:title=""/>
                <o:lock v:ext="edit" rotation="t"/>
              </v:shape>
            </w:pict>
          </mc:Fallback>
        </mc:AlternateContent>
      </w:r>
      <w:r>
        <w:rPr>
          <w:u w:val="none"/>
        </w:rPr>
      </w:r>
    </w:p>
    <w:p>
      <w:pPr>
        <w:pStyle w:val="778"/>
        <w:numPr>
          <w:ilvl w:val="0"/>
          <w:numId w:val="1"/>
        </w:numPr>
        <w:pBdr/>
        <w:spacing w:after="0" w:before="0" w:line="276" w:lineRule="auto"/>
        <w:ind w:hanging="360" w:left="720"/>
        <w:rPr>
          <w:u w:val="none"/>
        </w:rPr>
      </w:pPr>
      <w:r>
        <w:t xml:space="preserve">Check the box “Ignore SKOS post-processings on the d</w:t>
      </w:r>
      <w:ins w:id="56" w:author="thomas" w:date="2024-07-15T10:22:50Z" oouserid="thomas">
        <w:r>
          <w:t xml:space="preserve">a</w:t>
        </w:r>
      </w:ins>
      <w:del w:id="57" w:author="thomas" w:date="2024-07-15T10:22:49Z" oouserid="thomas">
        <w:r>
          <w:delText xml:space="preserve">a</w:delText>
        </w:r>
      </w:del>
      <w:r>
        <w:t xml:space="preserve">ta”:</w:t>
      </w:r>
      <w:r>
        <mc:AlternateContent>
          <mc:Choice Requires="wpg">
            <w:drawing>
              <wp:inline xmlns:wp="http://schemas.openxmlformats.org/drawingml/2006/wordprocessingDrawing" distT="0" distB="0" distL="0" distR="0">
                <wp:extent cx="5831840" cy="1739900"/>
                <wp:effectExtent l="0" t="0" r="0" b="0"/>
                <wp:docPr id="10"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0.png" descr=""/>
                        <pic:cNvPicPr>
                          <a:picLocks noChangeAspect="1"/>
                        </pic:cNvPicPr>
                        <pic:nvPr/>
                      </pic:nvPicPr>
                      <pic:blipFill>
                        <a:blip r:embed="rId35"/>
                        <a:stretch/>
                      </pic:blipFill>
                      <pic:spPr bwMode="auto">
                        <a:xfrm>
                          <a:off x="0" y="0"/>
                          <a:ext cx="5831840" cy="1739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59.20pt;height:137.00pt;mso-wrap-distance-left:0.00pt;mso-wrap-distance-top:0.00pt;mso-wrap-distance-right:0.00pt;mso-wrap-distance-bottom:0.00pt;z-index:1;" stroked="false">
                <v:imagedata r:id="rId35" o:title=""/>
                <o:lock v:ext="edit" rotation="t"/>
              </v:shape>
            </w:pict>
          </mc:Fallback>
        </mc:AlternateContent>
      </w:r>
      <w:r>
        <w:rPr>
          <w:u w:val="none"/>
        </w:rPr>
      </w:r>
    </w:p>
    <w:p>
      <w:pPr>
        <w:pStyle w:val="778"/>
        <w:numPr>
          <w:ilvl w:val="0"/>
          <w:numId w:val="1"/>
        </w:numPr>
        <w:pBdr/>
        <w:spacing w:after="0" w:before="0" w:line="276" w:lineRule="auto"/>
        <w:ind w:hanging="360" w:left="720"/>
        <w:rPr>
          <w:u w:val="none"/>
        </w:rPr>
      </w:pPr>
      <w:r>
        <w:t xml:space="preserve">Click on Convert.</w:t>
      </w:r>
      <w:r>
        <w:rPr>
          <w:u w:val="none"/>
        </w:rPr>
      </w:r>
    </w:p>
    <w:p>
      <w:pPr>
        <w:pStyle w:val="778"/>
        <w:numPr>
          <w:ilvl w:val="0"/>
          <w:numId w:val="1"/>
        </w:numPr>
        <w:pBdr/>
        <w:spacing w:after="0" w:before="0" w:line="276" w:lineRule="auto"/>
        <w:ind w:hanging="360" w:left="720"/>
        <w:rPr>
          <w:u w:val="none"/>
        </w:rPr>
      </w:pPr>
      <w:r>
        <w:t xml:space="preserve">Save the resulting file in the same folder as your Sparnatural page.</w:t>
      </w:r>
      <w:r>
        <w:rPr>
          <w:u w:val="none"/>
        </w:rPr>
      </w:r>
    </w:p>
    <w:p>
      <w:pPr>
        <w:pStyle w:val="778"/>
        <w:numPr>
          <w:ilvl w:val="0"/>
          <w:numId w:val="1"/>
        </w:numPr>
        <w:pBdr/>
        <w:spacing w:after="0" w:before="0" w:line="276" w:lineRule="auto"/>
        <w:ind w:hanging="360" w:left="720"/>
        <w:rPr>
          <w:u w:val="none"/>
        </w:rPr>
      </w:pPr>
      <w:r>
        <w:t xml:space="preserve">Adjust the “src” attribute of the &lt;spar-natural&gt; HTML element to point to this local file.</w:t>
      </w:r>
      <w:r>
        <w:rPr>
          <w:u w:val="none"/>
        </w:rPr>
      </w:r>
    </w:p>
    <w:p>
      <w:pPr>
        <w:pStyle w:val="778"/>
        <w:pBdr/>
        <w:spacing w:line="276" w:lineRule="auto"/>
        <w:ind w:firstLine="0" w:left="720"/>
        <w:rPr/>
      </w:pPr>
      <w:r/>
      <w:r/>
    </w:p>
    <w:p>
      <w:pPr>
        <w:pStyle w:val="778"/>
        <w:pBdr/>
        <w:spacing w:line="276" w:lineRule="auto"/>
        <w:ind/>
        <w:rPr/>
      </w:pPr>
      <w:r>
        <w:t xml:space="preserve">Reconvert the file the same way every time you make a change in it.</w:t>
      </w:r>
      <w:r/>
    </w:p>
    <w:p>
      <w:pPr>
        <w:pStyle w:val="778"/>
        <w:pBdr/>
        <w:spacing/>
        <w:ind/>
        <w:rPr/>
      </w:pPr>
      <w:r/>
      <w:r/>
    </w:p>
    <w:p>
      <w:pPr>
        <w:pStyle w:val="779"/>
        <w:pBdr/>
        <w:spacing/>
        <w:ind/>
        <w:rPr/>
      </w:pPr>
      <w:r/>
      <w:bookmarkStart w:id="11" w:name="_optcq49s2omt"/>
      <w:r/>
      <w:bookmarkEnd w:id="11"/>
      <w:r>
        <w:t xml:space="preserve">Filling-in the configuration spreadsheet</w:t>
      </w:r>
      <w:r/>
    </w:p>
    <w:p>
      <w:pPr>
        <w:pStyle w:val="778"/>
        <w:pBdr/>
        <w:spacing/>
        <w:ind/>
        <w:rPr/>
      </w:pPr>
      <w:r/>
      <w:r/>
    </w:p>
    <w:p>
      <w:pPr>
        <w:pStyle w:val="778"/>
        <w:pBdr/>
        <w:spacing/>
        <w:ind/>
        <w:rPr/>
      </w:pPr>
      <w:r>
        <w:t xml:space="preserve">In this documentation we will work with a local spreadsheet. Download the </w:t>
      </w:r>
      <w:r>
        <w:fldChar w:fldCharType="begin"/>
      </w:r>
      <w:r>
        <w:rPr>
          <w:color w:val="1155cc"/>
          <w:u w:val="single"/>
        </w:rPr>
        <w:instrText xml:space="preserve"> HYPERLINK "https://docs.google.com/spreadsheets/d/1lduSARo-zyL8qxObwPVD4Z2m8iKQpye-/edit?gid=792284404" \l "gid=792284404"</w:instrText>
      </w:r>
      <w:r>
        <w:rPr>
          <w:color w:val="1155cc"/>
          <w:u w:val="single"/>
        </w:rPr>
        <w:fldChar w:fldCharType="separate"/>
      </w:r>
      <w:commentRangeStart w:id="5"/>
      <w:r>
        <w:rPr>
          <w:color w:val="1155cc"/>
          <w:u w:val="single"/>
        </w:rPr>
        <w:t xml:space="preserve">spreadsheet configuration  template</w:t>
      </w:r>
      <w:r>
        <w:rPr>
          <w:color w:val="1155cc"/>
          <w:u w:val="single"/>
        </w:rPr>
        <w:fldChar w:fldCharType="end"/>
      </w:r>
      <w:r>
        <w:t xml:space="preserve"> </w:t>
      </w:r>
      <w:r/>
      <w:commentRangeEnd w:id="5"/>
      <w:r>
        <w:commentReference w:id="5"/>
      </w:r>
      <w:r>
        <w:t xml:space="preserve">and save it in a local file. You will be working on this local file.</w:t>
      </w:r>
      <w:r/>
    </w:p>
    <w:p>
      <w:pPr>
        <w:pStyle w:val="778"/>
        <w:pBdr/>
        <w:spacing/>
        <w:ind/>
        <w:rPr/>
      </w:pPr>
      <w: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778"/>
              <w:widowControl w:val="false"/>
              <w:pBdr/>
              <w:spacing w:after="0" w:before="0" w:line="240" w:lineRule="auto"/>
              <w:ind/>
              <w:jc w:val="left"/>
              <w:rPr>
                <w:ins w:id="58" w:author="MarieMuller" w:date="2024-07-10T09:24:50Z"/>
                <w:highlight w:val="none"/>
              </w:rPr>
            </w:pPr>
            <w:r>
              <mc:AlternateContent>
                <mc:Choice Requires="wpg">
                  <w:drawing>
                    <wp:inline xmlns:wp="http://schemas.openxmlformats.org/drawingml/2006/wordprocessingDrawing" distT="0" distB="0" distL="0" distR="0">
                      <wp:extent cx="286385" cy="257175"/>
                      <wp:effectExtent l="0" t="0" r="0" b="0"/>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2.55pt;height:20.25pt;mso-wrap-distance-left:0.00pt;mso-wrap-distance-top:0.00pt;mso-wrap-distance-right:0.00pt;mso-wrap-distance-bottom:0.00pt;z-index:1;" stroked="false">
                      <v:imagedata r:id="rId11" o:title=""/>
                      <o:lock v:ext="edit" rotation="t"/>
                    </v:shape>
                  </w:pict>
                </mc:Fallback>
              </mc:AlternateContent>
            </w:r>
            <w:r>
              <w:rPr>
                <w:rFonts w:eastAsia="Arial" w:cs="Arial"/>
                <w:b/>
                <w:sz w:val="22"/>
                <w:szCs w:val="22"/>
                <w:u w:val="single"/>
                <w:lang w:val="fr-FR" w:eastAsia="zh-CN" w:bidi="ar-SA"/>
                <w:rPrChange w:id="59" w:author="MarieMuller" w:date="2024-07-10T09:26:01Z">
                  <w:rPr>
                    <w:b/>
                    <w:u w:val="single"/>
                  </w:rPr>
                </w:rPrChange>
              </w:rPr>
              <w:t xml:space="preserve">Important</w:t>
            </w:r>
            <w:r>
              <w:rPr>
                <w:rFonts w:eastAsia="Arial" w:cs="Arial"/>
                <w:sz w:val="22"/>
                <w:szCs w:val="22"/>
                <w:lang w:val="fr-FR" w:eastAsia="zh-CN" w:bidi="ar-SA"/>
                <w:rPrChange w:id="60" w:author="MarieMuller" w:date="2024-07-10T09:26:01Z">
                  <w:rPr/>
                </w:rPrChange>
              </w:rPr>
              <w:t xml:space="preserve"> : throughout this documentation, we are referring to the columns of the spreadsheet by their header name. The header is the green line in bold:</w:t>
            </w:r>
            <w:ins w:id="61" w:author="MarieMuller" w:date="2024-07-10T09:24:50Z">
              <w:r>
                <w:rPr>
                  <w:highlight w:val="none"/>
                </w:rPr>
              </w:r>
            </w:ins>
          </w:p>
          <w:p>
            <w:pPr>
              <w:pStyle w:val="778"/>
              <w:widowControl w:val="false"/>
              <w:pBdr/>
              <w:spacing w:after="0" w:before="0" w:line="240" w:lineRule="auto"/>
              <w:ind/>
              <w:jc w:val="left"/>
              <w:rPr>
                <w:del w:id="62" w:author="MarieMuller" w:date="2024-07-10T09:24:51Z"/>
                <w:highlight w:val="none"/>
              </w:rPr>
            </w:pPr>
            <w:del w:id="63" w:author="MarieMuller" w:date="2024-07-10T09:24:51Z">
              <w:r/>
            </w:del>
            <w:del w:id="64" w:author="MarieMuller" w:date="2024-07-10T09:24:51Z">
              <w:r>
                <w:rPr>
                  <w:highlight w:val="none"/>
                </w:rPr>
              </w:r>
            </w:del>
          </w:p>
          <w:p>
            <w:pPr>
              <w:pStyle w:val="778"/>
              <w:widowControl w:val="false"/>
              <w:pBdr/>
              <w:spacing w:after="0" w:before="0" w:line="240" w:lineRule="auto"/>
              <w:ind/>
              <w:jc w:val="left"/>
              <w:rPr>
                <w:ins w:id="65" w:author="MarieMuller" w:date="2024-07-10T09:24:53Z"/>
                <w:highlight w:val="none"/>
              </w:rPr>
            </w:pPr>
            <w:ins w:id="66" w:author="MarieMuller" w:date="2024-07-10T09:24:53Z">
              <w:r>
                <mc:AlternateContent>
                  <mc:Choice Requires="wpg">
                    <w:drawing>
                      <wp:inline xmlns:wp="http://schemas.openxmlformats.org/drawingml/2006/wordprocessingDrawing" distT="0" distB="0" distL="0" distR="0">
                        <wp:extent cx="5832475" cy="498475"/>
                        <wp:effectExtent l="0" t="0" r="0" b="0"/>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pic:cNvPicPr>
                                <pic:nvPr/>
                              </pic:nvPicPr>
                              <pic:blipFill>
                                <a:blip r:embed="rId36"/>
                                <a:stretch/>
                              </pic:blipFill>
                              <pic:spPr bwMode="auto">
                                <a:xfrm>
                                  <a:off x="0" y="0"/>
                                  <a:ext cx="5832475" cy="4984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59.25pt;height:39.25pt;mso-wrap-distance-left:0.00pt;mso-wrap-distance-top:0.00pt;mso-wrap-distance-right:0.00pt;mso-wrap-distance-bottom:0.00pt;z-index:1;" stroked="false">
                        <v:imagedata r:id="rId36" o:title=""/>
                        <o:lock v:ext="edit" rotation="t"/>
                      </v:shape>
                    </w:pict>
                  </mc:Fallback>
                </mc:AlternateContent>
              </w:r>
            </w:ins>
            <w:ins w:id="67" w:author="MarieMuller" w:date="2024-07-10T09:24:53Z">
              <w:r>
                <w:rPr>
                  <w:highlight w:val="none"/>
                </w:rPr>
              </w:r>
            </w:ins>
          </w:p>
          <w:p>
            <w:pPr>
              <w:pStyle w:val="778"/>
              <w:widowControl w:val="false"/>
              <w:pBdr/>
              <w:spacing w:after="0" w:before="0" w:line="240" w:lineRule="auto"/>
              <w:ind/>
              <w:jc w:val="left"/>
              <w:rPr>
                <w:del w:id="68" w:author="MarieMuller" w:date="2024-07-10T09:24:35Z"/>
                <w:highlight w:val="none"/>
              </w:rPr>
            </w:pPr>
            <w:del w:id="69" w:author="MarieMuller" w:date="2024-07-10T09:24:35Z">
              <w:r/>
            </w:del>
            <w:del w:id="70" w:author="MarieMuller" w:date="2024-07-10T09:24:35Z">
              <w:r>
                <w:rPr>
                  <w:highlight w:val="none"/>
                </w:rPr>
              </w:r>
            </w:del>
          </w:p>
          <w:p>
            <w:pPr>
              <w:pStyle w:val="778"/>
              <w:widowControl w:val="false"/>
              <w:pBdr/>
              <w:spacing w:after="0" w:before="0" w:line="240" w:lineRule="auto"/>
              <w:ind/>
              <w:jc w:val="left"/>
              <w:rPr>
                <w:del w:id="71" w:author="MarieMuller" w:date="2024-07-10T09:24:35Z"/>
                <w:highlight w:val="none"/>
              </w:rPr>
            </w:pPr>
            <w:del w:id="72" w:author="MarieMuller" w:date="2024-07-10T09:24:35Z">
              <w:r>
                <mc:AlternateContent>
                  <mc:Choice Requires="wpg">
                    <w:drawing>
                      <wp:inline xmlns:wp="http://schemas.openxmlformats.org/drawingml/2006/wordprocessingDrawing" distT="0" distB="0" distL="0" distR="0">
                        <wp:extent cx="5831840" cy="393700"/>
                        <wp:effectExtent l="0" t="0" r="0" b="0"/>
                        <wp:docPr id="13"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png" descr=""/>
                                <pic:cNvPicPr>
                                  <a:picLocks noChangeAspect="1"/>
                                </pic:cNvPicPr>
                                <pic:nvPr/>
                              </pic:nvPicPr>
                              <pic:blipFill>
                                <a:blip r:embed="rId37"/>
                                <a:stretch/>
                              </pic:blipFill>
                              <pic:spPr bwMode="auto">
                                <a:xfrm>
                                  <a:off x="0" y="0"/>
                                  <a:ext cx="5831840" cy="393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59.20pt;height:31.00pt;mso-wrap-distance-left:0.00pt;mso-wrap-distance-top:0.00pt;mso-wrap-distance-right:0.00pt;mso-wrap-distance-bottom:0.00pt;z-index:1;" stroked="false">
                        <v:imagedata r:id="rId37" o:title=""/>
                        <o:lock v:ext="edit" rotation="t"/>
                      </v:shape>
                    </w:pict>
                  </mc:Fallback>
                </mc:AlternateContent>
              </w:r>
            </w:del>
            <w:del w:id="73" w:author="MarieMuller" w:date="2024-07-10T09:24:35Z">
              <w:r>
                <w:rPr>
                  <w:highlight w:val="none"/>
                </w:rPr>
              </w:r>
            </w:del>
          </w:p>
          <w:p>
            <w:pPr>
              <w:pStyle w:val="778"/>
              <w:widowControl w:val="false"/>
              <w:pBdr/>
              <w:spacing w:after="0" w:before="0" w:line="240" w:lineRule="auto"/>
              <w:ind/>
              <w:jc w:val="left"/>
              <w:rPr>
                <w:highlight w:val="none"/>
              </w:rPr>
            </w:pPr>
            <w:r>
              <w:rPr>
                <w:rPrChange w:id="74" w:author="MarieMuller" w:date="2024-07-10T09:26:01Z">
                  <w:rPr/>
                </w:rPrChange>
              </w:rPr>
            </w:r>
            <w:r>
              <w:rPr>
                <w:highlight w:val="none"/>
              </w:rPr>
            </w:r>
          </w:p>
          <w:p>
            <w:pPr>
              <w:pStyle w:val="778"/>
              <w:widowControl w:val="false"/>
              <w:pBdr/>
              <w:spacing w:after="0" w:before="0" w:line="240" w:lineRule="auto"/>
              <w:ind/>
              <w:jc w:val="left"/>
              <w:rPr>
                <w:highlight w:val="none"/>
              </w:rPr>
            </w:pPr>
            <w:r>
              <w:rPr>
                <w:rFonts w:eastAsia="Arial" w:cs="Arial"/>
                <w:sz w:val="22"/>
                <w:szCs w:val="22"/>
                <w:lang w:val="fr-FR" w:eastAsia="zh-CN" w:bidi="ar-SA"/>
                <w:rPrChange w:id="75" w:author="MarieMuller" w:date="2024-07-10T09:26:01Z">
                  <w:rPr/>
                </w:rPrChange>
              </w:rPr>
              <w:t xml:space="preserve">Each column header corresponds to one configuration property as detailed in the </w:t>
            </w:r>
            <w:hyperlink r:id="rId38" w:tooltip="http://docs.sparnatural.eu/OWL-based-configuration.html" w:history="1">
              <w:ins w:id="76" w:author="MarieMuller" w:date="2024-07-09T15:21:20Z">
                <w:r>
                  <w:rPr>
                    <w:rStyle w:val="804"/>
                    <w:rFonts w:eastAsia="Arial" w:cs="Arial"/>
                    <w:color w:val="000000"/>
                    <w:sz w:val="18"/>
                    <w:szCs w:val="22"/>
                    <w:u w:val="none"/>
                    <w:lang w:val="fr-FR" w:eastAsia="zh-CN" w:bidi="ar-SA"/>
                  </w:rPr>
                  <w:t xml:space="preserve">http://docs.sparnatural.eu/SHACL-based-configuration.html</w:t>
                </w:r>
              </w:ins>
              <w:del w:id="77" w:author="MarieMuller" w:date="2024-07-09T15:21:20Z">
                <w:r>
                  <w:rPr>
                    <w:rStyle w:val="804"/>
                    <w:rFonts w:eastAsia="Arial" w:cs="Arial"/>
                    <w:color w:val="1155cc"/>
                    <w:sz w:val="22"/>
                    <w:szCs w:val="22"/>
                    <w:u w:val="single"/>
                    <w:lang w:val="fr-FR" w:eastAsia="zh-CN" w:bidi="ar-SA"/>
                  </w:rPr>
                  <w:delText xml:space="preserve">Sparnatural OWL configuration reference documentation</w:delText>
                </w:r>
              </w:del>
            </w:hyperlink>
            <w:r>
              <w:rPr>
                <w:rFonts w:eastAsia="Arial" w:cs="Arial"/>
                <w:sz w:val="22"/>
                <w:szCs w:val="22"/>
                <w:lang w:val="fr-FR" w:eastAsia="zh-CN" w:bidi="ar-SA"/>
                <w:rPrChange w:id="78" w:author="MarieMuller" w:date="2024-07-10T09:26:01Z">
                  <w:rPr/>
                </w:rPrChange>
              </w:rPr>
              <w:t xml:space="preserve">. The header line does not need to be at a fixed line; it is automagically detected, so don’t worry if you add or delete lines before this one.</w:t>
            </w:r>
            <w:r>
              <w:rPr>
                <w:highlight w:val="none"/>
              </w:rPr>
            </w:r>
          </w:p>
        </w:tc>
      </w:tr>
    </w:tbl>
    <w:p>
      <w:pPr>
        <w:pStyle w:val="778"/>
        <w:pBdr/>
        <w:spacing/>
        <w:ind/>
        <w:rPr>
          <w:del w:id="79" w:author="thomas" w:date="2024-07-15T10:23:01Z" oouserid="thomas"/>
        </w:rPr>
      </w:pPr>
      <w:del w:id="80" w:author="thomas" w:date="2024-07-15T10:23:01Z" oouserid="thomas">
        <w:r/>
      </w:del>
      <w:del w:id="81" w:author="thomas" w:date="2024-07-15T10:23:01Z" oouserid="thomas">
        <w:r/>
      </w:del>
    </w:p>
    <w:p>
      <w:pPr>
        <w:pStyle w:val="778"/>
        <w:pBdr/>
        <w:spacing/>
        <w:ind/>
        <w:rPr>
          <w:del w:id="82" w:author="thomas" w:date="2024-07-15T10:23:01Z" oouserid="thomas"/>
        </w:rPr>
      </w:pPr>
      <w:del w:id="83" w:author="thomas" w:date="2024-07-15T10:23:01Z" oouserid="thomas">
        <w:r/>
      </w:del>
      <w:del w:id="84" w:author="thomas" w:date="2024-07-15T10:23:01Z" oouserid="thomas">
        <w:r/>
      </w:del>
    </w:p>
    <w:p>
      <w:pPr>
        <w:pStyle w:val="778"/>
        <w:pBdr/>
        <w:spacing/>
        <w:ind/>
        <w:rPr/>
      </w:pPr>
      <w:r/>
      <w:r/>
    </w:p>
    <w:p>
      <w:pPr>
        <w:pStyle w:val="780"/>
        <w:pBdr/>
        <w:spacing w:after="240" w:before="240"/>
        <w:ind/>
        <w:rPr/>
      </w:pPr>
      <w:r/>
      <w:bookmarkStart w:id="12" w:name="_j49u8amf3e70"/>
      <w:r/>
      <w:bookmarkEnd w:id="12"/>
      <w:r>
        <w:t xml:space="preserve">Adjusting the </w:t>
      </w:r>
      <w:r>
        <w:rPr>
          <w:lang w:val="fr-FR"/>
        </w:rPr>
        <w:t xml:space="preserve">configuration</w:t>
      </w:r>
      <w:r>
        <w:t xml:space="preserve"> URI and the prefixes</w:t>
      </w:r>
      <w:r/>
    </w:p>
    <w:p>
      <w:pPr>
        <w:pStyle w:val="778"/>
        <w:pBdr/>
        <w:spacing/>
        <w:ind/>
        <w:rPr/>
      </w:pPr>
      <w:r>
        <w:t xml:space="preserve">You first need to adjust the URI of your </w:t>
      </w:r>
      <w:r>
        <w:rPr>
          <w:lang w:val="fr-FR"/>
        </w:rPr>
        <w:t xml:space="preserve">configuration</w:t>
      </w:r>
      <w:r>
        <w:t xml:space="preserve">, as well as enter the prefixes used in your knowledge graph.</w:t>
      </w:r>
      <w:r/>
    </w:p>
    <w:p>
      <w:pPr>
        <w:pStyle w:val="778"/>
        <w:pBdr/>
        <w:spacing/>
        <w:ind/>
        <w:rPr/>
      </w:pPr>
      <w:r/>
      <w:r/>
    </w:p>
    <w:p>
      <w:pPr>
        <w:pStyle w:val="781"/>
        <w:pBdr/>
        <w:spacing/>
        <w:ind/>
        <w:rPr/>
      </w:pPr>
      <w:r/>
      <w:bookmarkStart w:id="13" w:name="_fvsuv6tgivpc"/>
      <w:r/>
      <w:bookmarkEnd w:id="13"/>
      <w:r>
        <w:rPr>
          <w:lang w:val="fr-FR"/>
        </w:rPr>
        <w:t xml:space="preserve">Configuration</w:t>
      </w:r>
      <w:r>
        <w:t xml:space="preserve"> IRI</w:t>
      </w:r>
      <w:r/>
    </w:p>
    <w:p>
      <w:pPr>
        <w:pStyle w:val="778"/>
        <w:pBdr/>
        <w:spacing/>
        <w:ind/>
        <w:rPr/>
      </w:pPr>
      <w:r>
        <w:t xml:space="preserve">Make sure you are on the “</w:t>
      </w:r>
      <w:r>
        <w:t xml:space="preserve">Entities</w:t>
      </w:r>
      <w:r>
        <w:t xml:space="preserve">” tab of the configuration template, and edit the </w:t>
      </w:r>
      <w:r>
        <w:rPr>
          <w:shd w:val="clear" w:color="auto" w:fill="auto"/>
        </w:rPr>
        <w:t xml:space="preserve">content of cell B1. This cell needs to contain the URI of your configuration</w:t>
      </w:r>
      <w:r>
        <w:rPr>
          <w:shd w:val="clear" w:color="auto" w:fill="auto"/>
        </w:rPr>
        <w:t xml:space="preserve">. It is not </w:t>
      </w:r>
      <w:r>
        <w:rPr>
          <w:shd w:val="clear" w:color="auto" w:fill="auto"/>
        </w:rPr>
        <w:t xml:space="preserve">very important, unless you plan to share your configuration later. It is typically set to something </w:t>
      </w:r>
      <w:commentRangeStart w:id="6"/>
      <w:r>
        <w:rPr>
          <w:shd w:val="clear" w:color="auto" w:fill="auto"/>
        </w:rPr>
        <w:t xml:space="preserve">like “</w:t>
      </w:r>
      <w:hyperlink r:id="rId39" w:tooltip="https://data.mydomain.com/sparnatural-config" w:history="1">
        <w:r>
          <w:rPr>
            <w:color w:val="1155cc"/>
            <w:u w:val="single"/>
            <w:shd w:val="clear" w:color="auto" w:fill="auto"/>
          </w:rPr>
          <w:t xml:space="preserve">https://data.mydomain.com/sparnatural-config</w:t>
        </w:r>
      </w:hyperlink>
      <w:r>
        <w:rPr>
          <w:shd w:val="clear" w:color="auto" w:fill="auto"/>
        </w:rPr>
        <w:t xml:space="preserve">” or to a URL where Sparnatural will be deployed, like “</w:t>
      </w:r>
      <w:hyperlink r:id="rId40" w:tooltip="https://mydomain.com/sparnatural-page/sparnatural-config" w:history="1">
        <w:r>
          <w:rPr>
            <w:color w:val="1155cc"/>
            <w:u w:val="single"/>
            <w:shd w:val="clear" w:color="auto" w:fill="auto"/>
          </w:rPr>
          <w:t xml:space="preserve">https://mydomain.com/sparnatural-page/sparnatural-config</w:t>
        </w:r>
      </w:hyperlink>
      <w:r>
        <w:rPr>
          <w:shd w:val="clear" w:color="auto" w:fill="auto"/>
        </w:rPr>
        <w:t xml:space="preserve">”. </w:t>
      </w:r>
      <w:commentRangeEnd w:id="6"/>
      <w:r>
        <w:commentReference w:id="6"/>
      </w:r>
      <w:r>
        <w:rPr>
          <w:shd w:val="clear" w:color="auto" w:fill="ffbf00"/>
        </w:rPr>
      </w:r>
      <w:r/>
    </w:p>
    <w:p>
      <w:pPr>
        <w:pStyle w:val="778"/>
        <w:pBdr/>
        <w:spacing/>
        <w:ind/>
        <w:rPr/>
      </w:pPr>
      <w:r/>
      <w:r/>
    </w:p>
    <w:p>
      <w:pPr>
        <w:pStyle w:val="781"/>
        <w:pBdr/>
        <w:spacing/>
        <w:ind/>
        <w:rPr/>
      </w:pPr>
      <w:r/>
      <w:bookmarkStart w:id="14" w:name="_dquyrxsa0x3o"/>
      <w:r/>
      <w:bookmarkEnd w:id="14"/>
      <w:r>
        <w:t xml:space="preserve">Metadata cleanup</w:t>
      </w:r>
      <w:r/>
    </w:p>
    <w:p>
      <w:pPr>
        <w:pStyle w:val="778"/>
        <w:pBdr/>
        <w:spacing/>
        <w:ind/>
        <w:rPr/>
      </w:pPr>
      <w:r>
        <w:t xml:space="preserve">Cells B2 and B3 are only useful when working with online Google spreadsheets, so that the configuration can be automated. We don’t need that in a local file, so simply delete the content of cells B2 and B3. Keep them if you work with a Google spreadsheet.</w:t>
      </w:r>
      <w:r/>
    </w:p>
    <w:p>
      <w:pPr>
        <w:pBdr/>
        <w:spacing/>
        <w:ind/>
        <w:rPr/>
      </w:pPr>
      <w:r/>
      <w:r/>
      <w:bookmarkStart w:id="15" w:name="_uvdu0hhnq9qv"/>
      <w:r/>
      <w:bookmarkEnd w:id="15"/>
      <w:r>
        <w:t xml:space="preserve">Prefixes</w:t>
      </w:r>
      <w:r/>
      <w:r/>
    </w:p>
    <w:p>
      <w:pPr>
        <w:pStyle w:val="778"/>
        <w:pBdr/>
        <w:spacing/>
        <w:ind/>
        <w:rPr/>
      </w:pPr>
      <w:r>
        <w:t xml:space="preserve">You need to add additional prefixes from your </w:t>
      </w:r>
      <w:r>
        <w:rPr>
          <w:lang w:val="fr-FR"/>
        </w:rPr>
        <w:t xml:space="preserve">configuration</w:t>
      </w:r>
      <w:r>
        <w:t xml:space="preserve">. Some prefixes are already declared </w:t>
      </w:r>
      <w:r>
        <w:t xml:space="preserve">in the “Prefixes” tab</w:t>
      </w:r>
      <w:r>
        <w:t xml:space="preserve">. Leave them as they are</w:t>
      </w:r>
      <w:r>
        <w:t xml:space="preserve"> there</w:t>
      </w:r>
      <w:r>
        <w:t xml:space="preserve">, and add </w:t>
      </w:r>
      <w:r>
        <w:t xml:space="preserve">additional </w:t>
      </w:r>
      <w:r>
        <w:t xml:space="preserve">prefixes i</w:t>
      </w:r>
      <w:r>
        <w:t xml:space="preserve">f necessary</w:t>
      </w:r>
      <w:r>
        <w:t xml:space="preserve">. The column A always needs to contain the keyword PREFIX, column B is the prefix name, and column C is the complete URI associated with the prefix. </w:t>
      </w:r>
      <w:r/>
    </w:p>
    <w:p>
      <w:pPr>
        <w:pStyle w:val="778"/>
        <w:pBdr/>
        <w:spacing/>
        <w:ind/>
        <w:rPr/>
      </w:pPr>
      <w:r>
        <w:t xml:space="preserve">Don’t hesitate to add new lines if you need to add many prefixes.</w:t>
      </w:r>
      <w:r/>
    </w:p>
    <w:p>
      <w:pPr>
        <w:pStyle w:val="778"/>
        <w:pBdr/>
        <w:spacing/>
        <w:ind/>
        <w:rPr/>
      </w:pPr>
      <w: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778"/>
              <w:widowControl w:val="false"/>
              <w:pBdr/>
              <w:spacing w:after="0" w:before="0" w:line="240"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shd w:val="clear" w:color="auto" w:fill="auto"/>
                <w:lang w:val="fr-FR" w:eastAsia="zh-CN" w:bidi="ar-SA"/>
                <w:rPrChange w:id="85" w:author="Auteur inconnu" w:date="2024-07-10T18:45:52Z">
                  <w:rPr>
                    <w:b/>
                    <w:i/>
                    <w:sz w:val="24"/>
                    <w:szCs w:val="24"/>
                  </w:rPr>
                </w:rPrChange>
              </w:rPr>
              <w:t xml:space="preserve">Ex</w:t>
            </w:r>
            <w:r>
              <w:rPr>
                <w:rFonts w:ascii="Trebuchet MS" w:hAnsi="Trebuchet MS" w:eastAsia="Trebuchet MS" w:cs="Trebuchet MS"/>
                <w:b/>
                <w:i/>
                <w:color w:val="666666"/>
                <w:sz w:val="24"/>
                <w:szCs w:val="24"/>
                <w:shd w:val="clear" w:color="auto" w:fill="auto"/>
                <w:lang w:val="fr-FR" w:eastAsia="zh-CN" w:bidi="ar-SA"/>
              </w:rPr>
              <w:t xml:space="preserve">ample</w:t>
            </w:r>
            <w:r>
              <w:rPr>
                <w:rFonts w:ascii="Trebuchet MS" w:hAnsi="Trebuchet MS" w:eastAsia="Trebuchet MS" w:cs="Trebuchet MS"/>
                <w:b/>
                <w:i/>
                <w:color w:val="666666"/>
                <w:sz w:val="24"/>
                <w:szCs w:val="24"/>
              </w:rPr>
            </w:r>
          </w:p>
          <w:p>
            <w:pPr>
              <w:pStyle w:val="778"/>
              <w:widowControl w:val="false"/>
              <w:pBdr/>
              <w:spacing w:after="0" w:before="0" w:line="240" w:lineRule="auto"/>
              <w:ind/>
              <w:jc w:val="left"/>
              <w:rPr>
                <w:rFonts w:ascii="Arial" w:hAnsi="Arial" w:eastAsia="Arial" w:cs="Arial"/>
                <w:sz w:val="22"/>
                <w:szCs w:val="22"/>
                <w:highlight w:val="none"/>
                <w:shd w:val="clear" w:color="auto" w:fill="auto"/>
                <w:lang w:val="fr-FR" w:eastAsia="zh-CN" w:bidi="ar-SA"/>
              </w:rPr>
            </w:pPr>
            <w:r>
              <w:rPr>
                <w:rFonts w:eastAsia="Arial" w:cs="Arial"/>
                <w:sz w:val="22"/>
                <w:szCs w:val="22"/>
                <w:shd w:val="clear" w:color="auto" w:fill="auto"/>
                <w:lang w:val="fr-FR" w:eastAsia="zh-CN" w:bidi="ar-SA"/>
              </w:rPr>
            </w:r>
            <w:r>
              <w:rPr>
                <w:rFonts w:ascii="Arial" w:hAnsi="Arial" w:eastAsia="Arial" w:cs="Arial"/>
                <w:sz w:val="22"/>
                <w:szCs w:val="22"/>
                <w:highlight w:val="none"/>
                <w:shd w:val="clear" w:color="auto" w:fill="auto"/>
                <w:lang w:val="fr-FR" w:eastAsia="zh-CN" w:bidi="ar-SA"/>
              </w:rPr>
            </w:r>
          </w:p>
          <w:p>
            <w:pPr>
              <w:pStyle w:val="778"/>
              <w:widowControl w:val="false"/>
              <w:pBdr/>
              <w:spacing w:after="0" w:before="0" w:line="240" w:lineRule="auto"/>
              <w:ind/>
              <w:jc w:val="left"/>
              <w:rPr/>
            </w:pPr>
            <w:r/>
            <w:commentRangeStart w:id="7"/>
            <w:r>
              <w:rPr>
                <w:rFonts w:eastAsia="Arial" w:cs="Arial"/>
                <w:sz w:val="22"/>
                <w:szCs w:val="22"/>
                <w:shd w:val="clear" w:color="auto" w:fill="auto"/>
                <w:lang w:val="fr-FR" w:eastAsia="zh-CN" w:bidi="ar-SA"/>
              </w:rPr>
              <w:t xml:space="preserve">Following the above, in our example configuration we set the </w:t>
            </w:r>
            <w:r>
              <w:rPr>
                <w:rFonts w:eastAsia="Arial" w:cs="Arial"/>
                <w:sz w:val="22"/>
                <w:szCs w:val="22"/>
                <w:shd w:val="clear" w:color="auto" w:fill="auto"/>
                <w:lang w:val="fr-FR" w:eastAsia="zh-CN" w:bidi="ar-SA"/>
              </w:rPr>
              <w:t xml:space="preserve">Configuration</w:t>
            </w:r>
            <w:r>
              <w:rPr>
                <w:rFonts w:eastAsia="Arial" w:cs="Arial"/>
                <w:sz w:val="22"/>
                <w:szCs w:val="22"/>
                <w:shd w:val="clear" w:color="auto" w:fill="auto"/>
                <w:lang w:val="fr-FR" w:eastAsia="zh-CN" w:bidi="ar-SA"/>
              </w:rPr>
              <w:t xml:space="preserve"> IRI to</w:t>
            </w:r>
            <w:r>
              <w:rPr>
                <w:rFonts w:ascii="Consolas" w:hAnsi="Consolas" w:eastAsia="Consolas" w:cs="Consolas"/>
                <w:sz w:val="22"/>
                <w:szCs w:val="22"/>
                <w:shd w:val="clear" w:color="auto" w:fill="auto"/>
                <w:lang w:val="fr-FR" w:eastAsia="zh-CN" w:bidi="ar-SA"/>
              </w:rPr>
              <w:t xml:space="preserve"> </w:t>
            </w:r>
            <w:hyperlink r:id="rId41" w:tooltip="http://example.com/sparnatural-page/sparnatural-config" w:history="1">
              <w:r>
                <w:rPr>
                  <w:rFonts w:eastAsia="Arial" w:cs="Arial"/>
                  <w:color w:val="1155cc"/>
                  <w:sz w:val="22"/>
                  <w:szCs w:val="22"/>
                  <w:u w:val="single"/>
                  <w:shd w:val="clear" w:color="auto" w:fill="auto"/>
                  <w:lang w:val="fr-FR" w:eastAsia="zh-CN" w:bidi="ar-SA"/>
                </w:rPr>
                <w:t xml:space="preserve">http://example.com/sparnatural-page/sparnatural-config</w:t>
              </w:r>
            </w:hyperlink>
            <w:r>
              <w:rPr>
                <w:rFonts w:eastAsia="Arial" w:cs="Arial"/>
                <w:sz w:val="22"/>
                <w:szCs w:val="22"/>
                <w:shd w:val="clear" w:color="auto" w:fill="auto"/>
                <w:lang w:val="fr-FR" w:eastAsia="zh-CN" w:bidi="ar-SA"/>
              </w:rPr>
              <w:t xml:space="preserve">, delete the content of cells B2 and B3</w:t>
            </w:r>
            <w:r>
              <w:rPr>
                <w:rFonts w:eastAsia="Arial" w:cs="Arial"/>
                <w:sz w:val="22"/>
                <w:szCs w:val="22"/>
                <w:shd w:val="clear" w:color="auto" w:fill="auto"/>
                <w:lang w:val="fr-FR" w:eastAsia="zh-CN" w:bidi="ar-SA"/>
              </w:rPr>
              <w:t xml:space="preserve"> in the “Entities” tab</w:t>
            </w:r>
            <w:r>
              <w:rPr>
                <w:rFonts w:eastAsia="Arial" w:cs="Arial"/>
                <w:sz w:val="22"/>
                <w:szCs w:val="22"/>
                <w:shd w:val="clear" w:color="auto" w:fill="auto"/>
                <w:lang w:val="fr-FR" w:eastAsia="zh-CN" w:bidi="ar-SA"/>
              </w:rPr>
              <w:t xml:space="preserve">, and </w:t>
            </w:r>
            <w:r>
              <w:rPr>
                <w:rFonts w:eastAsia="Arial" w:cs="Arial"/>
                <w:sz w:val="22"/>
                <w:szCs w:val="22"/>
                <w:shd w:val="clear" w:color="auto" w:fill="auto"/>
                <w:lang w:val="fr-FR" w:eastAsia="zh-CN" w:bidi="ar-SA"/>
              </w:rPr>
              <w:t xml:space="preserve">in the “Prefixes” tab, </w:t>
            </w:r>
            <w:r>
              <w:rPr>
                <w:rFonts w:eastAsia="Arial" w:cs="Arial"/>
                <w:sz w:val="22"/>
                <w:szCs w:val="22"/>
                <w:shd w:val="clear" w:color="auto" w:fill="auto"/>
                <w:lang w:val="fr-FR" w:eastAsia="zh-CN" w:bidi="ar-SA"/>
              </w:rPr>
              <w:t xml:space="preserve">add our prefix “odb” on line </w:t>
            </w:r>
            <w:ins w:id="86" w:author="thomas" w:date="2024-07-15T10:29:05Z" oouserid="thomas">
              <w:r>
                <w:rPr>
                  <w:rFonts w:eastAsia="Arial" w:cs="Arial"/>
                  <w:sz w:val="22"/>
                  <w:szCs w:val="22"/>
                  <w:shd w:val="clear" w:color="auto" w:fill="auto"/>
                  <w:lang w:val="fr-FR" w:eastAsia="zh-CN" w:bidi="ar-SA"/>
                </w:rPr>
                <w:t xml:space="preserve">8</w:t>
              </w:r>
            </w:ins>
            <w:del w:id="87" w:author="thomas" w:date="2024-07-15T10:29:04Z" oouserid="thomas">
              <w:r>
                <w:rPr>
                  <w:rFonts w:eastAsia="Arial" w:cs="Arial"/>
                  <w:sz w:val="22"/>
                  <w:szCs w:val="22"/>
                  <w:shd w:val="clear" w:color="auto" w:fill="auto"/>
                  <w:lang w:val="fr-FR" w:eastAsia="zh-CN" w:bidi="ar-SA"/>
                </w:rPr>
                <w:delText xml:space="preserve">9</w:delText>
              </w:r>
            </w:del>
            <w:r>
              <w:rPr>
                <w:rFonts w:eastAsia="Arial" w:cs="Arial"/>
                <w:sz w:val="22"/>
                <w:szCs w:val="22"/>
                <w:shd w:val="clear" w:color="auto" w:fill="auto"/>
                <w:lang w:val="fr-FR" w:eastAsia="zh-CN" w:bidi="ar-SA"/>
              </w:rPr>
              <w:t xml:space="preserve">, corresponding to the URI </w:t>
            </w:r>
            <w:hyperlink r:id="rId42" w:tooltip="http://example.com/ontology/odb" w:history="1">
              <w:r>
                <w:rPr>
                  <w:rFonts w:eastAsia="Arial" w:cs="Arial"/>
                  <w:color w:val="1155cc"/>
                  <w:sz w:val="22"/>
                  <w:szCs w:val="22"/>
                  <w:u w:val="single"/>
                  <w:shd w:val="clear" w:color="auto" w:fill="auto"/>
                  <w:lang w:val="fr-FR" w:eastAsia="zh-CN" w:bidi="ar-SA"/>
                </w:rPr>
                <w:t xml:space="preserve">http://example.com/ontology/odb#</w:t>
              </w:r>
            </w:hyperlink>
            <w:r>
              <w:rPr>
                <w:rFonts w:eastAsia="Arial" w:cs="Arial"/>
                <w:sz w:val="22"/>
                <w:szCs w:val="22"/>
                <w:shd w:val="clear" w:color="auto" w:fill="auto"/>
                <w:lang w:val="fr-FR" w:eastAsia="zh-CN" w:bidi="ar-SA"/>
              </w:rPr>
              <w:t xml:space="preserve"> </w:t>
            </w:r>
            <w:commentRangeEnd w:id="7"/>
            <w:r>
              <w:commentReference w:id="7"/>
            </w:r>
            <w:r>
              <w:rPr>
                <w:rFonts w:eastAsia="Arial" w:cs="Arial"/>
                <w:sz w:val="22"/>
                <w:szCs w:val="22"/>
                <w:shd w:val="clear" w:color="auto" w:fill="auto"/>
                <w:lang w:val="fr-FR" w:eastAsia="zh-CN" w:bidi="ar-SA"/>
              </w:rPr>
            </w:r>
            <w:r/>
          </w:p>
          <w:p>
            <w:pPr>
              <w:pStyle w:val="778"/>
              <w:widowControl w:val="false"/>
              <w:pBdr/>
              <w:spacing w:after="0" w:before="0" w:line="240" w:lineRule="auto"/>
              <w:ind/>
              <w:jc w:val="left"/>
              <w:rPr>
                <w:highlight w:val="green"/>
              </w:rPr>
            </w:pPr>
            <w:r>
              <w:rPr>
                <w:highlight w:val="green"/>
              </w:rPr>
            </w:r>
            <w:r>
              <w:rPr>
                <w:highlight w:val="green"/>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695315" cy="2656840"/>
                      <wp:effectExtent l="0" t="0" r="0" b="0"/>
                      <wp:docPr id="1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 descr=""/>
                              <pic:cNvPicPr>
                                <a:picLocks noChangeAspect="1"/>
                              </pic:cNvPicPr>
                              <pic:nvPr/>
                            </pic:nvPicPr>
                            <pic:blipFill>
                              <a:blip r:embed="rId43"/>
                              <a:stretch/>
                            </pic:blipFill>
                            <pic:spPr bwMode="auto">
                              <a:xfrm>
                                <a:off x="0" y="0"/>
                                <a:ext cx="5695315" cy="26568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48.45pt;height:209.20pt;mso-wrap-distance-left:0.00pt;mso-wrap-distance-top:0.00pt;mso-wrap-distance-right:0.00pt;mso-wrap-distance-bottom:0.00pt;z-index:1;" stroked="false">
                      <v:imagedata r:id="rId43" o:title=""/>
                      <o:lock v:ext="edit" rotation="t"/>
                    </v:shape>
                  </w:pict>
                </mc:Fallback>
              </mc:AlternateContent>
            </w:r>
            <w:r>
              <w:rPr>
                <w:rFonts w:ascii="Arial" w:hAnsi="Arial" w:eastAsia="Arial" w:cs="Arial"/>
                <w:sz w:val="22"/>
                <w:szCs w:val="22"/>
                <w:lang w:val="fr-FR" w:eastAsia="zh-CN" w:bidi="ar-SA"/>
              </w:rPr>
            </w:r>
          </w:p>
          <w:p>
            <w:pPr>
              <w:widowControl w:val="false"/>
              <w:pBdr/>
              <w:spacing w:after="0" w:before="0" w:line="240" w:lineRule="auto"/>
              <w:ind/>
              <w:jc w:val="left"/>
              <w:rPr>
                <w:rFonts w:ascii="Arial" w:hAnsi="Arial" w:eastAsia="Arial" w:cs="Arial"/>
                <w:sz w:val="22"/>
                <w:szCs w:val="22"/>
                <w:lang w:val="fr-FR" w:eastAsia="zh-CN" w:bidi="ar-SA"/>
              </w:rPr>
            </w:pP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mc:AlternateContent>
                <mc:Choice Requires="wpg">
                  <w:drawing>
                    <wp:inline xmlns:wp="http://schemas.openxmlformats.org/drawingml/2006/wordprocessingDrawing" distT="0" distB="0" distL="0" distR="0">
                      <wp:extent cx="5832475" cy="273968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21942" name=""/>
                              <pic:cNvPicPr>
                                <a:picLocks noChangeAspect="1"/>
                              </pic:cNvPicPr>
                              <pic:nvPr/>
                            </pic:nvPicPr>
                            <pic:blipFill>
                              <a:blip r:embed="rId44"/>
                              <a:stretch/>
                            </pic:blipFill>
                            <pic:spPr bwMode="auto">
                              <a:xfrm>
                                <a:off x="0" y="0"/>
                                <a:ext cx="5832474" cy="27396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59.25pt;height:215.72pt;mso-wrap-distance-left:0.00pt;mso-wrap-distance-top:0.00pt;mso-wrap-distance-right:0.00pt;mso-wrap-distance-bottom:0.00pt;z-index:1;" stroked="false">
                      <v:imagedata r:id="rId44" o:title=""/>
                      <o:lock v:ext="edit" rotation="t"/>
                    </v:shape>
                  </w:pict>
                </mc:Fallback>
              </mc:AlternateContent>
            </w: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bidi w:val="false"/>
              <w:spacing w:after="0" w:before="0" w:line="240" w:lineRule="auto"/>
              <w:ind/>
              <w:jc w:val="left"/>
              <w:rPr>
                <w:rFonts w:ascii="Arial" w:hAnsi="Arial" w:eastAsia="Arial" w:cs="Arial"/>
                <w:sz w:val="22"/>
                <w:szCs w:val="22"/>
                <w:lang w:val="fr-FR" w:eastAsia="zh-CN" w:bidi="ar-SA"/>
              </w:rPr>
            </w:pPr>
            <w:r/>
            <w:r>
              <w:rPr>
                <w:rFonts w:ascii="Arial" w:hAnsi="Arial" w:eastAsia="Arial" w:cs="Arial"/>
                <w:sz w:val="22"/>
                <w:szCs w:val="22"/>
                <w:lang w:val="fr-FR" w:eastAsia="zh-CN" w:bidi="ar-SA"/>
              </w:rPr>
            </w:r>
          </w:p>
        </w:tc>
      </w:tr>
    </w:tbl>
    <w:p>
      <w:pPr>
        <w:pStyle w:val="778"/>
        <w:pBdr/>
        <w:spacing/>
        <w:ind/>
        <w:rPr>
          <w:del w:id="88" w:author="thomas" w:date="2024-07-15T10:29:01Z" oouserid="thomas"/>
          <w:rFonts w:ascii="Arial" w:hAnsi="Arial" w:eastAsia="Arial" w:cs="Arial"/>
          <w:sz w:val="22"/>
          <w:szCs w:val="22"/>
          <w:lang w:val="fr-FR" w:eastAsia="zh-CN" w:bidi="ar-SA"/>
        </w:rPr>
      </w:pPr>
      <w:r>
        <w:rPr>
          <w:rFonts w:eastAsia="Arial" w:cs="Arial"/>
          <w:sz w:val="22"/>
          <w:szCs w:val="22"/>
          <w:lang w:val="fr-FR" w:eastAsia="zh-CN" w:bidi="ar-SA"/>
        </w:rPr>
      </w:r>
      <w:del w:id="89" w:author="thomas" w:date="2024-07-15T10:29:01Z" oouserid="thomas">
        <w:r>
          <w:rPr>
            <w:rFonts w:ascii="Arial" w:hAnsi="Arial" w:eastAsia="Arial" w:cs="Arial"/>
            <w:sz w:val="22"/>
            <w:szCs w:val="22"/>
            <w:lang w:val="fr-FR" w:eastAsia="zh-CN" w:bidi="ar-SA"/>
          </w:rPr>
        </w:r>
      </w:del>
    </w:p>
    <w:p>
      <w:pPr>
        <w:pStyle w:val="778"/>
        <w:pBdr/>
        <w:spacing/>
        <w:ind/>
        <w:rPr>
          <w:rFonts w:ascii="Arial" w:hAnsi="Arial" w:eastAsia="Arial" w:cs="Arial"/>
          <w:sz w:val="22"/>
          <w:szCs w:val="22"/>
          <w:lang w:val="fr-FR" w:eastAsia="zh-CN" w:bidi="ar-SA"/>
        </w:rPr>
        <w:pPrChange w:author="thomas" w:date="2024-07-15T10:29:01Z" w:id="90" oouserid="thomas">
          <w:pPr>
            <w:pStyle w:val="778"/>
            <w:pBdr/>
            <w:spacing/>
            <w:ind/>
          </w:pPr>
        </w:pPrChange>
      </w:pPr>
      <w:r>
        <w:rPr>
          <w:rFonts w:eastAsia="Arial" w:cs="Arial"/>
          <w:sz w:val="22"/>
          <w:szCs w:val="22"/>
          <w:lang w:val="fr-FR" w:eastAsia="zh-CN" w:bidi="ar-SA"/>
        </w:rPr>
      </w:r>
      <w:r>
        <w:rPr>
          <w:rFonts w:ascii="Arial" w:hAnsi="Arial" w:eastAsia="Arial" w:cs="Arial"/>
          <w:sz w:val="22"/>
          <w:szCs w:val="22"/>
          <w:lang w:val="fr-FR" w:eastAsia="zh-CN" w:bidi="ar-SA"/>
        </w:rPr>
      </w:r>
    </w:p>
    <w:p>
      <w:pPr>
        <w:pStyle w:val="780"/>
        <w:pBdr/>
        <w:spacing w:after="240" w:before="240"/>
        <w:ind/>
        <w:rPr>
          <w:highlight w:val="none"/>
          <w:shd w:val="clear" w:color="auto" w:fill="auto"/>
        </w:rPr>
      </w:pPr>
      <w:r/>
      <w:bookmarkStart w:id="16" w:name="_ur3sjqgn2ede"/>
      <w:r/>
      <w:bookmarkEnd w:id="16"/>
      <w:r>
        <w:rPr>
          <w:rFonts w:eastAsia="Trebuchet MS" w:cs="Trebuchet MS"/>
          <w:color w:val="000000"/>
          <w:shd w:val="clear" w:color="auto" w:fill="auto"/>
          <w:lang w:val="fr-FR" w:eastAsia="zh-CN" w:bidi="ar-SA"/>
        </w:rPr>
        <w:t xml:space="preserve">Declaring </w:t>
      </w:r>
      <w:r>
        <w:rPr>
          <w:shd w:val="clear" w:color="auto" w:fill="auto"/>
        </w:rPr>
        <w:t xml:space="preserve">E</w:t>
      </w:r>
      <w:r>
        <w:rPr>
          <w:shd w:val="clear" w:color="auto" w:fill="auto"/>
          <w:lang w:val="fr-FR"/>
        </w:rPr>
        <w:t xml:space="preserve">ntities</w:t>
      </w:r>
      <w:r>
        <w:rPr>
          <w:highlight w:val="none"/>
          <w:shd w:val="clear" w:color="auto" w:fill="auto"/>
        </w:rPr>
      </w:r>
    </w:p>
    <w:p>
      <w:pPr>
        <w:pStyle w:val="778"/>
        <w:pBdr/>
        <w:spacing/>
        <w:ind/>
        <w:rPr>
          <w:highlight w:val="none"/>
          <w:shd w:val="clear" w:color="auto" w:fill="auto"/>
        </w:rPr>
      </w:pPr>
      <w:r>
        <w:rPr>
          <w:rFonts w:eastAsia="Arial" w:cs="Arial"/>
          <w:color w:val="000000"/>
          <w:shd w:val="clear" w:color="auto" w:fill="auto"/>
          <w:lang w:val="fr-FR" w:eastAsia="zh-CN" w:bidi="ar-SA"/>
        </w:rPr>
        <w:t xml:space="preserve">Now you can start filling in the table with the </w:t>
      </w:r>
      <w:r>
        <w:rPr>
          <w:shd w:val="clear" w:color="auto" w:fill="auto"/>
          <w:lang w:val="fr-FR"/>
        </w:rPr>
        <w:t xml:space="preserve">E</w:t>
      </w:r>
      <w:r>
        <w:rPr>
          <w:shd w:val="clear" w:color="auto" w:fill="auto"/>
          <w:lang w:val="fr-FR"/>
        </w:rPr>
        <w:t xml:space="preserve">ntities</w:t>
      </w:r>
      <w:r>
        <w:rPr>
          <w:rFonts w:eastAsia="Arial" w:cs="Arial"/>
          <w:color w:val="000000"/>
          <w:shd w:val="clear" w:color="auto" w:fill="auto"/>
          <w:lang w:val="fr-FR" w:eastAsia="zh-CN" w:bidi="ar-SA"/>
        </w:rPr>
        <w:t xml:space="preserve"> of your </w:t>
      </w:r>
      <w:commentRangeStart w:id="8"/>
      <w:r>
        <w:rPr>
          <w:shd w:val="clear" w:color="auto" w:fill="auto"/>
          <w:lang w:val="fr-FR"/>
        </w:rPr>
        <w:t xml:space="preserve">configuration</w:t>
      </w:r>
      <w:r>
        <w:rPr>
          <w:shd w:val="clear" w:color="auto" w:fill="auto"/>
          <w:lang w:val="fr-FR"/>
        </w:rPr>
      </w:r>
      <w:commentRangeEnd w:id="8"/>
      <w:r>
        <w:commentReference w:id="8"/>
      </w:r>
      <w:r>
        <w:rPr>
          <w:rFonts w:eastAsia="Arial" w:cs="Arial"/>
          <w:color w:val="000000"/>
          <w:shd w:val="clear" w:color="auto" w:fill="auto"/>
          <w:lang w:val="fr-FR" w:eastAsia="zh-CN" w:bidi="ar-SA"/>
        </w:rPr>
        <w:t xml:space="preserve">. Don’t hesitate to read the guidelines in the green line above the body of the table.</w:t>
      </w:r>
      <w:r>
        <w:rPr>
          <w:highlight w:val="none"/>
          <w:shd w:val="clear" w:color="auto" w:fill="auto"/>
        </w:rPr>
      </w:r>
    </w:p>
    <w:p>
      <w:pPr>
        <w:pStyle w:val="778"/>
        <w:pBdr/>
        <w:spacing/>
        <w:ind/>
        <w:rPr>
          <w:highlight w:val="none"/>
          <w:shd w:val="clear" w:color="auto" w:fill="auto"/>
        </w:rPr>
      </w:pPr>
      <w:r>
        <w:rPr>
          <w:shd w:val="clear" w:color="auto" w:fill="auto"/>
        </w:rPr>
      </w:r>
      <w:r>
        <w:rPr>
          <w:highlight w:val="none"/>
          <w:shd w:val="clear" w:color="auto" w:fill="auto"/>
        </w:rPr>
      </w:r>
    </w:p>
    <w:p>
      <w:pPr>
        <w:pStyle w:val="778"/>
        <w:keepNext w:val="false"/>
        <w:keepLines w:val="false"/>
        <w:pageBreakBefore w:val="false"/>
        <w:widowControl w:val="true"/>
        <w:numPr>
          <w:ilvl w:val="0"/>
          <w:numId w:val="4"/>
        </w:numPr>
        <w:pBdr/>
        <w:shd w:val="clear" w:color="auto" w:fill="auto"/>
        <w:spacing w:after="0" w:before="0" w:line="276" w:lineRule="auto"/>
        <w:ind w:right="0" w:hanging="360" w:left="720"/>
        <w:jc w:val="left"/>
        <w:rPr>
          <w:highlight w:val="none"/>
          <w:shd w:val="clear" w:color="auto" w:fill="auto"/>
        </w:rPr>
      </w:pPr>
      <w:r>
        <w:rPr>
          <w:shd w:val="clear" w:color="auto" w:fill="auto"/>
          <w:lang w:val="fr-FR"/>
        </w:rPr>
        <w:t xml:space="preserve">a</w:t>
      </w:r>
      <w:r>
        <w:rPr>
          <w:shd w:val="clear" w:color="auto" w:fill="auto"/>
        </w:rPr>
        <w:t xml:space="preserve">lways use the "this" prefix in the "URI" column </w:t>
      </w:r>
      <w:r>
        <w:rPr>
          <w:shd w:val="clear" w:color="auto" w:fill="auto"/>
        </w:rPr>
        <w:t xml:space="preserve">and</w:t>
      </w:r>
      <w:r>
        <w:rPr>
          <w:shd w:val="clear" w:color="auto" w:fill="auto"/>
        </w:rPr>
        <w:t xml:space="preserve"> enter the class URI in the sh:targetClass column</w:t>
      </w:r>
      <w:r>
        <w:rPr>
          <w:shd w:val="clear" w:color="auto" w:fill="auto"/>
        </w:rPr>
        <w:t xml:space="preserve"> ;</w:t>
      </w:r>
      <w:r>
        <w:rPr>
          <w:highlight w:val="none"/>
          <w:shd w:val="clear" w:color="auto" w:fill="auto"/>
        </w:rPr>
      </w:r>
    </w:p>
    <w:p>
      <w:pPr>
        <w:pStyle w:val="778"/>
        <w:widowControl w:val="true"/>
        <w:pBdr/>
        <w:shd w:val="clear" w:color="auto" w:fill="auto"/>
        <w:spacing w:after="0" w:before="0" w:line="276" w:lineRule="auto"/>
        <w:ind w:right="0" w:firstLine="0" w:left="0"/>
        <w:jc w:val="left"/>
        <w:rPr>
          <w:highlight w:val="none"/>
          <w:shd w:val="clear" w:color="auto" w:fill="auto"/>
        </w:rPr>
        <w:pPrChange w:author="thomas" w:date="2024-07-15T10:30:10Z" w:id="91" oouserid="thomas">
          <w:pPr>
            <w:pStyle w:val="778"/>
            <w:widowControl w:val="true"/>
            <w:pBdr/>
            <w:shd w:val="clear" w:color="auto" w:fill="auto"/>
            <w:spacing w:after="0" w:before="0" w:line="276" w:lineRule="auto"/>
            <w:ind w:right="0" w:hanging="360" w:left="720"/>
            <w:jc w:val="left"/>
          </w:pPr>
        </w:pPrChange>
      </w:pPr>
      <w:r>
        <w:rPr>
          <w:shd w:val="clear" w:color="auto" w:fill="auto"/>
        </w:rPr>
      </w:r>
      <w:r>
        <w:rPr>
          <w:highlight w:val="none"/>
          <w:shd w:val="clear" w:color="auto" w:fill="auto"/>
        </w:rPr>
      </w:r>
    </w:p>
    <w:p>
      <w:pPr>
        <w:pStyle w:val="778"/>
        <w:numPr>
          <w:ilvl w:val="0"/>
          <w:numId w:val="10"/>
        </w:numPr>
        <w:pBdr/>
        <w:spacing/>
        <w:ind w:hanging="360" w:left="720"/>
        <w:rPr>
          <w:u w:val="none"/>
        </w:rPr>
      </w:pPr>
      <w:r>
        <w:t xml:space="preserve">in column </w:t>
      </w:r>
      <w:r>
        <w:rPr>
          <w:rFonts w:ascii="Consolas" w:hAnsi="Consolas" w:eastAsia="Consolas" w:cs="Consolas"/>
          <w:u w:val="single"/>
        </w:rPr>
        <w:t xml:space="preserve">sh:order^^xsd:integer</w:t>
      </w:r>
      <w:r>
        <w:t xml:space="preserve"> set the display order of each entry to sort the items in Sparnatural’s interface. The value must be an integer ;</w:t>
      </w:r>
      <w:r>
        <w:rPr>
          <w:u w:val="none"/>
        </w:rPr>
      </w:r>
    </w:p>
    <w:p>
      <w:pPr>
        <w:pStyle w:val="778"/>
        <w:pBdr/>
        <w:spacing/>
        <w:ind w:hanging="360" w:left="720"/>
        <w:rPr>
          <w:highlight w:val="none"/>
          <w:shd w:val="clear" w:color="auto" w:fill="auto"/>
        </w:rPr>
      </w:pPr>
      <w:r>
        <w:rPr>
          <w:shd w:val="clear" w:color="auto" w:fill="auto"/>
        </w:rPr>
      </w:r>
      <w:r>
        <w:rPr>
          <w:highlight w:val="none"/>
          <w:shd w:val="clear" w:color="auto" w:fill="auto"/>
        </w:rPr>
      </w:r>
    </w:p>
    <w:p>
      <w:pPr>
        <w:pStyle w:val="778"/>
        <w:numPr>
          <w:ilvl w:val="0"/>
          <w:numId w:val="10"/>
        </w:numPr>
        <w:pBdr/>
        <w:spacing w:after="0" w:before="0"/>
        <w:ind w:hanging="360" w:left="720"/>
        <w:rPr/>
      </w:pPr>
      <w:r>
        <w:rPr>
          <w:shd w:val="clear" w:color="auto" w:fill="auto"/>
        </w:rPr>
        <w:t xml:space="preserve">the volipi:iconName column is where you can copy-paste the code of a </w:t>
      </w:r>
      <w:hyperlink r:id="rId45" w:tooltip="https://fontawesome.com/search?o=r&amp;m=free" w:history="1">
        <w:r>
          <w:rPr>
            <w:color w:val="1155cc"/>
            <w:u w:val="single"/>
            <w:shd w:val="clear" w:color="auto" w:fill="auto"/>
          </w:rPr>
          <w:t xml:space="preserve">Font Awesome free icon</w:t>
        </w:r>
      </w:hyperlink>
      <w:r>
        <w:rPr>
          <w:shd w:val="clear" w:color="auto" w:fill="auto"/>
        </w:rPr>
        <w:t xml:space="preserve"> you will choose on the website (e.g. “fa-solid fa-car”) ;</w:t>
      </w:r>
      <w:r/>
    </w:p>
    <w:p>
      <w:pPr>
        <w:pStyle w:val="778"/>
        <w:widowControl w:val="true"/>
        <w:pBdr/>
        <w:shd w:val="clear" w:color="auto" w:fill="auto"/>
        <w:spacing w:after="0" w:before="0" w:line="276" w:lineRule="auto"/>
        <w:ind w:right="0" w:hanging="360" w:left="720"/>
        <w:jc w:val="left"/>
        <w:rPr>
          <w:highlight w:val="none"/>
          <w:shd w:val="clear" w:color="auto" w:fill="auto"/>
        </w:rPr>
      </w:pPr>
      <w:r>
        <w:rPr>
          <w:shd w:val="clear" w:color="auto" w:fill="auto"/>
        </w:rPr>
      </w:r>
      <w:r>
        <w:rPr>
          <w:highlight w:val="none"/>
          <w:shd w:val="clear" w:color="auto" w:fill="auto"/>
        </w:rPr>
      </w:r>
    </w:p>
    <w:p>
      <w:pPr>
        <w:pStyle w:val="778"/>
        <w:numPr>
          <w:ilvl w:val="0"/>
          <w:numId w:val="4"/>
        </w:numPr>
        <w:pBdr/>
        <w:spacing w:after="0" w:before="0"/>
        <w:ind w:hanging="360" w:left="720"/>
        <w:rPr>
          <w:highlight w:val="none"/>
          <w:shd w:val="clear" w:color="auto" w:fill="auto"/>
        </w:rPr>
      </w:pPr>
      <w:r>
        <w:rPr>
          <w:rFonts w:eastAsia="Arial" w:cs="Arial"/>
          <w:color w:val="000000"/>
          <w:shd w:val="clear" w:color="auto" w:fill="auto"/>
          <w:lang w:val="fr-FR" w:eastAsia="zh-CN" w:bidi="ar-SA"/>
        </w:rPr>
        <w:t xml:space="preserve">then in the </w:t>
      </w:r>
      <w:r>
        <w:rPr>
          <w:rFonts w:ascii="Consolas" w:hAnsi="Consolas" w:eastAsia="Consolas" w:cs="Consolas"/>
          <w:color w:val="000000"/>
          <w:u w:val="single"/>
          <w:shd w:val="clear" w:color="auto" w:fill="auto"/>
          <w:lang w:val="fr-FR" w:eastAsia="zh-CN" w:bidi="ar-SA"/>
        </w:rPr>
        <w:t xml:space="preserve">rdf:type</w:t>
      </w:r>
      <w:r>
        <w:rPr>
          <w:rFonts w:eastAsia="Arial" w:cs="Arial"/>
          <w:color w:val="000000"/>
          <w:shd w:val="clear" w:color="auto" w:fill="auto"/>
          <w:lang w:val="fr-FR" w:eastAsia="zh-CN" w:bidi="ar-SA"/>
        </w:rPr>
        <w:t xml:space="preserve"> column s</w:t>
      </w:r>
      <w:commentRangeStart w:id="9"/>
      <w:r>
        <w:rPr>
          <w:rFonts w:eastAsia="Arial" w:cs="Arial"/>
          <w:color w:val="000000"/>
          <w:shd w:val="clear" w:color="auto" w:fill="auto"/>
          <w:lang w:val="fr-FR" w:eastAsia="zh-CN" w:bidi="ar-SA"/>
        </w:rPr>
        <w:t xml:space="preserve">et </w:t>
      </w:r>
      <w:r>
        <w:rPr>
          <w:rFonts w:ascii="Consolas" w:hAnsi="Consolas" w:eastAsia="Consolas" w:cs="Consolas"/>
          <w:shd w:val="clear" w:color="auto" w:fill="auto"/>
        </w:rPr>
        <w:t xml:space="preserve">sh:NodeShape</w:t>
      </w:r>
      <w:r>
        <w:rPr>
          <w:rFonts w:eastAsia="Arial" w:cs="Arial"/>
          <w:color w:val="000000"/>
          <w:shd w:val="clear" w:color="auto" w:fill="auto"/>
          <w:lang w:val="fr-FR" w:eastAsia="zh-CN" w:bidi="ar-SA"/>
        </w:rPr>
        <w:t xml:space="preserve"> as the value of all your </w:t>
      </w:r>
      <w:r>
        <w:rPr>
          <w:shd w:val="clear" w:color="auto" w:fill="auto"/>
        </w:rPr>
        <w:t xml:space="preserve">E</w:t>
      </w:r>
      <w:r>
        <w:rPr>
          <w:shd w:val="clear" w:color="auto" w:fill="auto"/>
        </w:rPr>
        <w:t xml:space="preserve">ntities</w:t>
      </w:r>
      <w:r>
        <w:rPr>
          <w:rFonts w:eastAsia="Arial" w:cs="Arial"/>
          <w:color w:val="000000"/>
          <w:shd w:val="clear" w:color="auto" w:fill="auto"/>
          <w:lang w:val="fr-FR" w:eastAsia="zh-CN" w:bidi="ar-SA"/>
        </w:rPr>
        <w:t xml:space="preserve"> items ;</w:t>
      </w:r>
      <w:commentRangeEnd w:id="9"/>
      <w:r>
        <w:commentReference w:id="9"/>
      </w:r>
      <w:r>
        <w:rPr>
          <w:rFonts w:eastAsia="Arial" w:cs="Arial"/>
          <w:color w:val="000000"/>
          <w:shd w:val="clear" w:color="auto" w:fill="auto"/>
          <w:lang w:val="fr-FR" w:eastAsia="zh-CN" w:bidi="ar-SA"/>
        </w:rPr>
      </w:r>
      <w:r>
        <w:rPr>
          <w:highlight w:val="none"/>
          <w:shd w:val="clear" w:color="auto" w:fill="auto"/>
        </w:rPr>
      </w:r>
    </w:p>
    <w:p>
      <w:pPr>
        <w:widowControl w:val="true"/>
        <w:numPr>
          <w:ilvl w:val="0"/>
          <w:numId w:val="0"/>
        </w:numPr>
        <w:pBdr/>
        <w:bidi w:val="false"/>
        <w:spacing w:after="0" w:before="0" w:line="276" w:lineRule="auto"/>
        <w:ind w:hanging="360" w:left="720"/>
        <w:jc w:val="left"/>
        <w:rPr>
          <w:highlight w:val="none"/>
          <w:shd w:val="clear" w:color="auto" w:fill="auto"/>
        </w:rPr>
      </w:pPr>
      <w:r>
        <w:rPr>
          <w:highlight w:val="none"/>
          <w:shd w:val="clear" w:color="auto" w:fill="auto"/>
        </w:rPr>
      </w:r>
      <w:r>
        <w:rPr>
          <w:highlight w:val="none"/>
          <w:shd w:val="clear" w:color="auto" w:fill="auto"/>
        </w:rPr>
      </w:r>
      <w:r>
        <w:rPr>
          <w:highlight w:val="none"/>
          <w:shd w:val="clear" w:color="auto" w:fill="auto"/>
        </w:rPr>
      </w:r>
      <w:r>
        <w:rPr>
          <w:highlight w:val="none"/>
          <w:shd w:val="clear" w:color="auto" w:fill="auto"/>
        </w:rPr>
      </w:r>
    </w:p>
    <w:p>
      <w:pPr>
        <w:pStyle w:val="778"/>
        <w:numPr>
          <w:ilvl w:val="0"/>
          <w:numId w:val="4"/>
        </w:numPr>
        <w:pBdr/>
        <w:spacing w:after="0" w:before="0"/>
        <w:ind w:hanging="360" w:left="720"/>
        <w:rPr>
          <w:highlight w:val="none"/>
          <w:shd w:val="clear" w:color="auto" w:fill="auto"/>
        </w:rPr>
      </w:pPr>
      <w:r>
        <w:rPr>
          <w:rFonts w:eastAsia="Arial" w:cs="Arial"/>
          <w:color w:val="000000"/>
          <w:shd w:val="clear" w:color="auto" w:fill="auto"/>
          <w:lang w:val="fr-FR" w:eastAsia="zh-CN" w:bidi="ar-SA"/>
        </w:rPr>
        <w:t xml:space="preserve">then add the label of your </w:t>
      </w:r>
      <w:r>
        <w:rPr>
          <w:shd w:val="clear" w:color="auto" w:fill="auto"/>
        </w:rPr>
        <w:t xml:space="preserve">E</w:t>
      </w:r>
      <w:r>
        <w:rPr>
          <w:shd w:val="clear" w:color="auto" w:fill="auto"/>
        </w:rPr>
        <w:t xml:space="preserve">ntities</w:t>
      </w:r>
      <w:r>
        <w:rPr>
          <w:shd w:val="clear" w:color="auto" w:fill="auto"/>
        </w:rPr>
        <w:t xml:space="preserve">, in the</w:t>
      </w:r>
      <w:r>
        <w:rPr>
          <w:rFonts w:ascii="Consolas" w:hAnsi="Consolas" w:eastAsia="Consolas" w:cs="Consolas"/>
          <w:color w:val="000000"/>
          <w:shd w:val="clear" w:color="auto" w:fill="auto"/>
          <w:lang w:val="fr-FR" w:eastAsia="zh-CN" w:bidi="ar-SA"/>
        </w:rPr>
        <w:t xml:space="preserve"> </w:t>
      </w:r>
      <w:r>
        <w:rPr>
          <w:rFonts w:ascii="Consolas" w:hAnsi="Consolas" w:eastAsia="Consolas" w:cs="Consolas"/>
          <w:color w:val="000000"/>
          <w:u w:val="single"/>
          <w:shd w:val="clear" w:color="auto" w:fill="auto"/>
          <w:lang w:val="fr-FR" w:eastAsia="zh-CN" w:bidi="ar-SA"/>
        </w:rPr>
        <w:t xml:space="preserve">rdfs:label@xx</w:t>
      </w:r>
      <w:r>
        <w:rPr>
          <w:rFonts w:eastAsia="Arial" w:cs="Arial"/>
          <w:color w:val="000000"/>
          <w:shd w:val="clear" w:color="auto" w:fill="auto"/>
          <w:lang w:val="fr-FR" w:eastAsia="zh-CN" w:bidi="ar-SA"/>
        </w:rPr>
        <w:t xml:space="preserve"> column (these will appear as the coloured named “blocks” in the query builder).</w:t>
      </w:r>
      <w:r>
        <w:rPr>
          <w:highlight w:val="none"/>
          <w:shd w:val="clear" w:color="auto" w:fill="auto"/>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334010" cy="275590"/>
                <wp:effectExtent l="0" t="0" r="0" b="0"/>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rPr>
        <w:t xml:space="preserve">Advanced note</w:t>
      </w:r>
      <w:r>
        <w:t xml:space="preserve">: You can change the language of the label by editing the header row. By default the template enables labels in </w:t>
      </w:r>
      <w:r>
        <w:t xml:space="preserve">E</w:t>
      </w:r>
      <w:r>
        <w:t xml:space="preserve">nglish (</w:t>
      </w:r>
      <w:r>
        <w:rPr>
          <w:rFonts w:ascii="Consolas" w:hAnsi="Consolas" w:eastAsia="Consolas" w:cs="Consolas"/>
          <w:u w:val="single"/>
        </w:rPr>
        <w:t xml:space="preserve">rdfs:label@en</w:t>
      </w:r>
      <w:r>
        <w:t xml:space="preserve">), and </w:t>
      </w:r>
      <w:r>
        <w:t xml:space="preserve">F</w:t>
      </w:r>
      <w:r>
        <w:t xml:space="preserve">rench (</w:t>
      </w:r>
      <w:r>
        <w:rPr>
          <w:rFonts w:ascii="Consolas" w:hAnsi="Consolas" w:eastAsia="Consolas" w:cs="Consolas"/>
          <w:u w:val="single"/>
        </w:rPr>
        <w:t xml:space="preserve">rdfs:label@fr</w:t>
      </w:r>
      <w:r>
        <w:t xml:space="preserve">). You can adjust the language code after the “@” sign. All the labels in a given column will be tagged with this language. Make sure the language you use matches the “</w:t>
      </w:r>
      <w:r>
        <w:rPr>
          <w:rFonts w:ascii="Consolas" w:hAnsi="Consolas" w:eastAsia="Consolas" w:cs="Consolas"/>
          <w:shd w:val="clear" w:color="auto" w:fill="efefef"/>
        </w:rPr>
        <w:t xml:space="preserve">lang</w:t>
      </w:r>
      <w:r>
        <w:t xml:space="preserve">” parameter of Sparnatural in your webpage. More on this in the section about multilingual configuration.</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numPr>
          <w:ilvl w:val="0"/>
          <w:numId w:val="0"/>
        </w:numPr>
        <w:pBdr/>
        <w:spacing w:after="0" w:before="0"/>
        <w:ind w:firstLine="0" w:left="360"/>
        <w:rPr>
          <w:highlight w:val="green"/>
        </w:rPr>
      </w:pPr>
      <w:r>
        <w:rPr>
          <w:highlight w:val="green"/>
        </w:rPr>
      </w:r>
      <w:r>
        <w:rPr>
          <w:highlight w:val="green"/>
        </w:rPr>
      </w:r>
      <w:r/>
      <w:commentRangeStart w:id="10"/>
      <w:r>
        <w:rPr>
          <w:highlight w:val="green"/>
        </w:rPr>
      </w:r>
      <w:r>
        <w:rPr>
          <w:highlight w:val="green"/>
        </w:rPr>
      </w:r>
    </w:p>
    <w:p>
      <w:pPr>
        <w:pStyle w:val="778"/>
        <w:numPr>
          <w:ilvl w:val="0"/>
          <w:numId w:val="10"/>
        </w:numPr>
        <w:pBdr/>
        <w:spacing w:after="0" w:before="0"/>
        <w:ind w:hanging="360" w:left="720"/>
        <w:rPr>
          <w:highlight w:val="none"/>
          <w:shd w:val="clear" w:color="auto" w:fill="auto"/>
        </w:rPr>
      </w:pPr>
      <w:r>
        <w:rPr>
          <w:rFonts w:eastAsia="Arial" w:cs="Arial"/>
          <w:color w:val="000000"/>
          <w:shd w:val="clear" w:color="auto" w:fill="auto"/>
          <w:lang w:val="fr-FR" w:eastAsia="zh-CN" w:bidi="ar-SA"/>
        </w:rPr>
        <w:t xml:space="preserve">if you need some, you can also add tooltips in the </w:t>
      </w:r>
      <w:r>
        <w:rPr>
          <w:shd w:val="clear" w:color="auto" w:fill="auto"/>
        </w:rPr>
        <w:t xml:space="preserve">sh:description</w:t>
      </w:r>
      <w:r>
        <w:rPr>
          <w:rFonts w:ascii="Consolas" w:hAnsi="Consolas" w:eastAsia="Consolas" w:cs="Consolas"/>
          <w:color w:val="000000"/>
          <w:u w:val="single"/>
          <w:shd w:val="clear" w:color="auto" w:fill="auto"/>
          <w:lang w:val="fr-FR" w:eastAsia="zh-CN" w:bidi="ar-SA"/>
        </w:rPr>
        <w:t xml:space="preserve">@en</w:t>
      </w:r>
      <w:r>
        <w:rPr>
          <w:rFonts w:eastAsia="Arial" w:cs="Arial"/>
          <w:color w:val="000000"/>
          <w:shd w:val="clear" w:color="auto" w:fill="auto"/>
          <w:lang w:val="fr-FR" w:eastAsia="zh-CN" w:bidi="ar-SA"/>
        </w:rPr>
        <w:t xml:space="preserve"> column. This is not mandatory. Depending on the use-case, the tooltip may provide more contextual information to the user than only the definition from the ontology (e.g. </w:t>
      </w:r>
      <w:r>
        <w:rPr>
          <w:rFonts w:eastAsia="Arial" w:cs="Arial"/>
          <w:i/>
          <w:color w:val="000000"/>
          <w:shd w:val="clear" w:color="auto" w:fill="auto"/>
          <w:lang w:val="fr-FR" w:eastAsia="zh-CN" w:bidi="ar-SA"/>
        </w:rPr>
        <w:t xml:space="preserve">“Select this entry if you want to search on xxx or yyyy”</w:t>
      </w:r>
      <w:r>
        <w:rPr>
          <w:rFonts w:eastAsia="Arial" w:cs="Arial"/>
          <w:color w:val="000000"/>
          <w:shd w:val="clear" w:color="auto" w:fill="auto"/>
          <w:lang w:val="fr-FR" w:eastAsia="zh-CN" w:bidi="ar-SA"/>
        </w:rPr>
        <w:t xml:space="preserve">).</w:t>
      </w:r>
      <w:r>
        <w:rPr>
          <w:highlight w:val="none"/>
          <w:shd w:val="clear" w:color="auto" w:fill="auto"/>
        </w:rPr>
      </w:r>
    </w:p>
    <w:p>
      <w:pPr>
        <w:pStyle w:val="778"/>
        <w:numPr>
          <w:ilvl w:val="1"/>
          <w:numId w:val="10"/>
        </w:numPr>
        <w:pBdr/>
        <w:spacing w:after="0" w:before="0"/>
        <w:ind w:hanging="360" w:left="1440"/>
        <w:rPr>
          <w:u w:val="none"/>
        </w:rPr>
      </w:pPr>
      <w:r>
        <w:t xml:space="preserve">Similar to labels, you can adjust the language code of the</w:t>
      </w:r>
      <w:r/>
      <w:commentRangeEnd w:id="10"/>
      <w:r>
        <w:commentReference w:id="10"/>
      </w:r>
      <w:r>
        <w:t xml:space="preserve"> tooltips by editing the language code after the “@” symbol in the header line.</w:t>
      </w:r>
      <w:r>
        <w:rPr>
          <w:u w:val="none"/>
        </w:rPr>
      </w:r>
    </w:p>
    <w:p>
      <w:pPr>
        <w:pStyle w:val="778"/>
        <w:pBdr/>
        <w:spacing/>
        <w:ind w:firstLine="0" w:left="144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top w:val="single" w:color="000000" w:sz="8" w:space="2"/>
          <w:left w:val="single" w:color="000000" w:sz="8" w:space="2"/>
          <w:bottom w:val="single" w:color="000000" w:sz="8" w:space="2"/>
          <w:right w:val="single" w:color="000000" w:sz="8" w:space="2"/>
        </w:pBdr>
        <w:spacing/>
        <w:ind w:firstLine="0" w:left="1440"/>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344805" cy="275590"/>
                <wp:effectExtent l="0" t="0" r="0" b="0"/>
                <wp:docPr id="1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rPr>
        <w:t xml:space="preserve">Tip</w:t>
      </w:r>
      <w:r>
        <w:t xml:space="preserve">: HTML markup is supported in tooltips.</w:t>
      </w:r>
      <w:r>
        <w:rPr>
          <w:rFonts w:ascii="Arial" w:hAnsi="Arial" w:eastAsia="Arial" w:cs="Arial"/>
          <w:sz w:val="22"/>
          <w:szCs w:val="22"/>
          <w:lang w:val="fr-FR" w:eastAsia="zh-CN" w:bidi="ar-SA"/>
        </w:rPr>
      </w:r>
    </w:p>
    <w:p>
      <w:pPr>
        <w:pStyle w:val="778"/>
        <w:pBdr/>
        <w:spacing/>
        <w:ind w:firstLine="0" w:left="0"/>
        <w:rPr>
          <w:u w:val="none"/>
        </w:rPr>
        <w:pPrChange w:author="thomas" w:date="2024-07-15T10:31:09Z" w:id="92" oouserid="thomas">
          <w:pPr>
            <w:pStyle w:val="778"/>
            <w:numPr>
              <w:ilvl w:val="0"/>
              <w:numId w:val="10"/>
            </w:numPr>
            <w:pBdr/>
            <w:spacing/>
            <w:ind w:hanging="360" w:left="720"/>
          </w:pPr>
        </w:pPrChange>
      </w:pPr>
      <w:r>
        <w:rPr>
          <w:u w:val="none"/>
        </w:rPr>
      </w:r>
      <w:r>
        <w:rPr>
          <w:u w:val="none"/>
        </w:rPr>
      </w:r>
    </w:p>
    <w:p>
      <w:pPr>
        <w:pStyle w:val="778"/>
        <w:pBdr/>
        <w:spacing/>
        <w:ind w:firstLine="0" w:left="72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344805" cy="275590"/>
                <wp:effectExtent l="0" t="0" r="0" b="0"/>
                <wp:docPr id="1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8"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rPr>
        <w:t xml:space="preserve">Tip</w:t>
      </w:r>
      <w:r>
        <w:t xml:space="preserve">: By using the labels combined with the order, you can group your </w:t>
      </w:r>
      <w:r>
        <w:t xml:space="preserve">E</w:t>
      </w:r>
      <w:r>
        <w:t xml:space="preserve">ntities </w:t>
      </w:r>
      <w:r>
        <w:t xml:space="preserve">in a meaningful way, for example by setting a label that contains a hierarchy, such as “Actor &gt; Person” and “Actor &gt; Organization”, and setting those 2 classes next to each other with their order.</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778"/>
              <w:widowControl w:val="false"/>
              <w:pBdr/>
              <w:spacing w:after="0" w:before="0" w:line="276" w:lineRule="auto"/>
              <w:ind/>
              <w:jc w:val="left"/>
              <w:rPr>
                <w:rFonts w:ascii="Trebuchet MS" w:hAnsi="Trebuchet MS" w:eastAsia="Trebuchet MS" w:cs="Trebuchet MS"/>
                <w:b/>
                <w:i/>
                <w:color w:val="666666"/>
                <w:sz w:val="24"/>
                <w:szCs w:val="24"/>
                <w:lang w:val="fr-FR" w:eastAsia="zh-CN" w:bidi="ar-SA"/>
              </w:rPr>
            </w:pPr>
            <w:r>
              <w:rPr>
                <w:rFonts w:ascii="Trebuchet MS" w:hAnsi="Trebuchet MS" w:eastAsia="Trebuchet MS" w:cs="Trebuchet MS"/>
                <w:b/>
                <w:i/>
                <w:color w:val="666666"/>
                <w:sz w:val="24"/>
                <w:szCs w:val="24"/>
                <w:shd w:val="clear" w:color="auto" w:fill="auto"/>
                <w:lang w:val="fr-FR" w:eastAsia="zh-CN" w:bidi="ar-SA"/>
              </w:rPr>
              <w:t xml:space="preserve">Example</w:t>
            </w:r>
            <w:r>
              <w:rPr>
                <w:rFonts w:ascii="Trebuchet MS" w:hAnsi="Trebuchet MS" w:eastAsia="Trebuchet MS" w:cs="Trebuchet MS"/>
                <w:b/>
                <w:i/>
                <w:color w:val="666666"/>
                <w:sz w:val="24"/>
                <w:szCs w:val="24"/>
                <w:lang w:val="fr-FR" w:eastAsia="zh-CN" w:bidi="ar-SA"/>
              </w:rPr>
            </w:r>
          </w:p>
          <w:p>
            <w:pPr>
              <w:pStyle w:val="778"/>
              <w:widowControl w:val="false"/>
              <w:pBdr/>
              <w:spacing w:after="0" w:before="0" w:line="276" w:lineRule="auto"/>
              <w:ind/>
              <w:jc w:val="left"/>
              <w:rPr>
                <w:highlight w:val="none"/>
                <w:shd w:val="clear" w:color="auto" w:fill="auto"/>
              </w:rPr>
            </w:pPr>
            <w:r>
              <w:rPr>
                <w:shd w:val="clear" w:color="auto" w:fill="auto"/>
              </w:rPr>
            </w:r>
            <w:r>
              <w:rPr>
                <w:highlight w:val="none"/>
                <w:shd w:val="clear" w:color="auto" w:fill="auto"/>
              </w:rPr>
            </w:r>
          </w:p>
          <w:p>
            <w:pPr>
              <w:pStyle w:val="778"/>
              <w:widowControl w:val="false"/>
              <w:pBdr/>
              <w:spacing w:after="0" w:before="0" w:line="276" w:lineRule="auto"/>
              <w:ind/>
              <w:jc w:val="left"/>
              <w:rPr>
                <w:highlight w:val="none"/>
                <w:shd w:val="clear" w:color="auto" w:fill="auto"/>
              </w:rPr>
            </w:pPr>
            <w:r>
              <w:rPr>
                <w:rFonts w:eastAsia="Arial" w:cs="Arial"/>
                <w:sz w:val="22"/>
                <w:szCs w:val="22"/>
                <w:shd w:val="clear" w:color="auto" w:fill="auto"/>
                <w:lang w:val="fr-FR" w:eastAsia="zh-CN" w:bidi="ar-SA"/>
              </w:rPr>
              <w:t xml:space="preserve">Here in the example we have chosen to list all the existing </w:t>
            </w:r>
            <w:r>
              <w:rPr>
                <w:rFonts w:eastAsia="Arial" w:cs="Arial"/>
                <w:sz w:val="22"/>
                <w:szCs w:val="22"/>
                <w:shd w:val="clear" w:color="auto" w:fill="auto"/>
                <w:lang w:val="fr-FR" w:eastAsia="zh-CN" w:bidi="ar-SA"/>
              </w:rPr>
              <w:t xml:space="preserve">E</w:t>
            </w:r>
            <w:r>
              <w:rPr>
                <w:rFonts w:eastAsia="Arial" w:cs="Arial"/>
                <w:sz w:val="22"/>
                <w:szCs w:val="22"/>
                <w:shd w:val="clear" w:color="auto" w:fill="auto"/>
                <w:lang w:val="fr-FR" w:eastAsia="zh-CN" w:bidi="ar-SA"/>
              </w:rPr>
              <w:t xml:space="preserve">ntities </w:t>
            </w:r>
            <w:r>
              <w:rPr>
                <w:rFonts w:eastAsia="Arial" w:cs="Arial"/>
                <w:color w:val="000000"/>
                <w:sz w:val="22"/>
                <w:szCs w:val="22"/>
                <w:shd w:val="clear" w:color="auto" w:fill="auto"/>
                <w:lang w:val="fr-FR" w:eastAsia="zh-CN" w:bidi="ar-SA"/>
              </w:rPr>
              <w:t xml:space="preserve">of the model (you could choose to have only some classes of your model, and not all). We took the same URIs as the ones in the data model and added </w:t>
            </w:r>
            <w:r>
              <w:rPr>
                <w:rFonts w:eastAsia="Arial" w:cs="Arial"/>
                <w:sz w:val="22"/>
                <w:szCs w:val="22"/>
                <w:shd w:val="clear" w:color="auto" w:fill="auto"/>
                <w:lang w:val="fr-FR" w:eastAsia="zh-CN" w:bidi="ar-SA"/>
              </w:rPr>
              <w:t xml:space="preserve">order, icons, </w:t>
            </w:r>
            <w:r>
              <w:rPr>
                <w:rFonts w:eastAsia="Arial" w:cs="Arial"/>
                <w:sz w:val="22"/>
                <w:szCs w:val="22"/>
                <w:shd w:val="clear" w:color="auto" w:fill="auto"/>
                <w:lang w:val="fr-FR" w:eastAsia="zh-CN" w:bidi="ar-SA"/>
              </w:rPr>
              <w:t xml:space="preserve">labels</w:t>
            </w:r>
            <w:r>
              <w:rPr>
                <w:rFonts w:eastAsia="Arial" w:cs="Arial"/>
                <w:sz w:val="22"/>
                <w:szCs w:val="22"/>
                <w:shd w:val="clear" w:color="auto" w:fill="auto"/>
                <w:lang w:val="fr-FR" w:eastAsia="zh-CN" w:bidi="ar-SA"/>
              </w:rPr>
              <w:t xml:space="preserve"> and</w:t>
            </w:r>
            <w:r>
              <w:rPr>
                <w:rFonts w:eastAsia="Arial" w:cs="Arial"/>
                <w:sz w:val="22"/>
                <w:szCs w:val="22"/>
                <w:shd w:val="clear" w:color="auto" w:fill="auto"/>
                <w:lang w:val="fr-FR" w:eastAsia="zh-CN" w:bidi="ar-SA"/>
              </w:rPr>
              <w:t xml:space="preserve"> </w:t>
            </w:r>
            <w:r>
              <w:rPr>
                <w:rFonts w:eastAsia="Arial" w:cs="Arial"/>
                <w:sz w:val="22"/>
                <w:szCs w:val="22"/>
                <w:shd w:val="clear" w:color="auto" w:fill="auto"/>
                <w:lang w:val="fr-FR" w:eastAsia="zh-CN" w:bidi="ar-SA"/>
              </w:rPr>
              <w:t xml:space="preserve">tooltips</w:t>
            </w:r>
            <w:r>
              <w:rPr>
                <w:rFonts w:eastAsia="Arial" w:cs="Arial"/>
                <w:sz w:val="22"/>
                <w:szCs w:val="22"/>
                <w:shd w:val="clear" w:color="auto" w:fill="auto"/>
                <w:lang w:val="fr-FR" w:eastAsia="zh-CN" w:bidi="ar-SA"/>
              </w:rPr>
              <w:t xml:space="preserve"> </w:t>
            </w:r>
            <w:r>
              <w:rPr>
                <w:rFonts w:eastAsia="Arial" w:cs="Arial"/>
                <w:sz w:val="22"/>
                <w:szCs w:val="22"/>
                <w:shd w:val="clear" w:color="auto" w:fill="auto"/>
                <w:lang w:val="fr-FR" w:eastAsia="zh-CN" w:bidi="ar-SA"/>
              </w:rPr>
              <w:t xml:space="preserve">:</w:t>
            </w:r>
            <w:r>
              <w:rPr>
                <w:highlight w:val="none"/>
                <w:shd w:val="clear" w:color="auto" w:fill="auto"/>
              </w:rPr>
            </w:r>
          </w:p>
          <w:p>
            <w:pPr>
              <w:pStyle w:val="778"/>
              <w:widowControl w:val="false"/>
              <w:pBdr/>
              <w:spacing w:after="0" w:before="0" w:line="276" w:lineRule="auto"/>
              <w:ind/>
              <w:jc w:val="left"/>
              <w:rPr>
                <w:del w:id="93" w:author="thomas" w:date="2024-07-15T10:31:56Z" oouserid="thomas"/>
                <w:highlight w:val="none"/>
                <w:shd w:val="clear" w:color="auto" w:fill="auto"/>
              </w:rPr>
            </w:pPr>
            <w:r>
              <w:rPr>
                <w:shd w:val="clear" w:color="auto" w:fill="auto"/>
              </w:rPr>
            </w:r>
            <w:del w:id="94" w:author="thomas" w:date="2024-07-15T10:31:56Z" oouserid="thomas">
              <w:r>
                <w:rPr>
                  <w:highlight w:val="none"/>
                  <w:shd w:val="clear" w:color="auto" w:fill="auto"/>
                </w:rPr>
              </w:r>
            </w:del>
          </w:p>
          <w:p>
            <w:pPr>
              <w:pStyle w:val="778"/>
              <w:widowControl w:val="false"/>
              <w:pBdr/>
              <w:spacing w:after="0" w:before="0" w:line="276" w:lineRule="auto"/>
              <w:ind/>
              <w:jc w:val="left"/>
              <w:rPr>
                <w:highlight w:val="none"/>
                <w:shd w:val="clear" w:color="auto" w:fill="auto"/>
              </w:rPr>
              <w:pPrChange w:author="thomas" w:date="2024-07-15T10:31:56Z" w:id="95" oouserid="thomas">
                <w:pPr>
                  <w:pStyle w:val="778"/>
                  <w:widowControl w:val="false"/>
                  <w:pBdr/>
                  <w:spacing w:after="0" w:before="0" w:line="276" w:lineRule="auto"/>
                  <w:ind/>
                  <w:jc w:val="left"/>
                </w:pPr>
              </w:pPrChange>
            </w:pPr>
            <w:r/>
            <w:commentRangeStart w:id="11"/>
            <w:r>
              <w:rPr>
                <w:shd w:val="clear" w:color="auto" w:fill="auto"/>
              </w:rPr>
            </w:r>
            <w:r>
              <w:rPr>
                <w:highlight w:val="none"/>
                <w:shd w:val="clear" w:color="auto" w:fill="auto"/>
              </w:rPr>
            </w:r>
          </w:p>
          <w:p>
            <w:pPr>
              <w:pStyle w:val="778"/>
              <w:widowControl w:val="false"/>
              <w:pBdr/>
              <w:spacing w:after="0" w:before="0" w:line="276" w:lineRule="auto"/>
              <w:ind/>
              <w:jc w:val="left"/>
              <w:rPr>
                <w:ins w:id="96" w:author="Auteur inconnu" w:date="2024-07-11T14:54:34Z"/>
                <w:highlight w:val="none"/>
                <w:shd w:val="clear" w:color="auto" w:fill="auto"/>
              </w:rPr>
            </w:pPr>
            <w:ins w:id="97" w:author="Auteur inconnu" w:date="2024-07-11T14:54:34Z">
              <w:r>
                <mc:AlternateContent>
                  <mc:Choice Requires="wpg">
                    <w:drawing>
                      <wp:inline xmlns:wp="http://schemas.openxmlformats.org/drawingml/2006/wordprocessingDrawing" distT="0" distB="0" distL="0" distR="0">
                        <wp:extent cx="5705475" cy="3272155"/>
                        <wp:effectExtent l="0" t="0" r="0" b="0"/>
                        <wp:docPr id="1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4" descr=""/>
                                <pic:cNvPicPr>
                                  <a:picLocks noChangeAspect="1"/>
                                </pic:cNvPicPr>
                                <pic:nvPr/>
                              </pic:nvPicPr>
                              <pic:blipFill>
                                <a:blip r:embed="rId46"/>
                                <a:stretch/>
                              </pic:blipFill>
                              <pic:spPr bwMode="auto">
                                <a:xfrm>
                                  <a:off x="0" y="0"/>
                                  <a:ext cx="5705475" cy="32721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49.25pt;height:257.65pt;mso-wrap-distance-left:0.00pt;mso-wrap-distance-top:0.00pt;mso-wrap-distance-right:0.00pt;mso-wrap-distance-bottom:0.00pt;z-index:1;" stroked="false">
                        <v:imagedata r:id="rId46" o:title=""/>
                        <o:lock v:ext="edit" rotation="t"/>
                      </v:shape>
                    </w:pict>
                  </mc:Fallback>
                </mc:AlternateContent>
              </w:r>
            </w:ins>
            <w:ins w:id="98" w:author="Auteur inconnu" w:date="2024-07-11T14:54:34Z">
              <w:r>
                <w:rPr>
                  <w:highlight w:val="none"/>
                  <w:shd w:val="clear" w:color="auto" w:fill="auto"/>
                </w:rPr>
              </w:r>
            </w:ins>
          </w:p>
          <w:p>
            <w:pPr>
              <w:pStyle w:val="778"/>
              <w:widowControl w:val="false"/>
              <w:pBdr/>
              <w:spacing w:after="0" w:before="0" w:line="276" w:lineRule="auto"/>
              <w:ind/>
              <w:jc w:val="left"/>
              <w:rPr>
                <w:highlight w:val="none"/>
                <w:shd w:val="clear" w:color="auto" w:fill="auto"/>
              </w:rPr>
            </w:pPr>
            <w:r/>
            <w:commentRangeEnd w:id="11"/>
            <w:r>
              <w:commentReference w:id="11"/>
            </w:r>
            <w:r/>
            <w:r>
              <w:rPr>
                <w:highlight w:val="none"/>
                <w:shd w:val="clear" w:color="auto" w:fill="auto"/>
              </w:rPr>
            </w:r>
          </w:p>
          <w:p>
            <w:pPr>
              <w:pStyle w:val="778"/>
              <w:widowControl w:val="false"/>
              <w:pBdr/>
              <w:spacing w:after="0" w:before="0" w:line="276" w:lineRule="auto"/>
              <w:ind/>
              <w:jc w:val="left"/>
              <w:rPr>
                <w:highlight w:val="none"/>
                <w:shd w:val="clear" w:color="auto" w:fill="auto"/>
              </w:rPr>
            </w:pPr>
            <w:r>
              <w:rPr>
                <w:shd w:val="clear" w:color="auto" w:fill="auto"/>
                <w:rPrChange w:id="99" w:author="MarieMuller" w:date="2024-07-09T17:04:30Z">
                  <w:rPr/>
                </w:rPrChange>
              </w:rPr>
            </w:r>
            <w:r>
              <w:rPr>
                <w:highlight w:val="none"/>
                <w:shd w:val="clear" w:color="auto" w:fill="auto"/>
              </w:rPr>
            </w:r>
          </w:p>
          <w:p>
            <w:pPr>
              <w:pStyle w:val="778"/>
              <w:widowControl w:val="false"/>
              <w:pBdr/>
              <w:spacing w:after="0" w:before="0" w:line="276" w:lineRule="auto"/>
              <w:ind/>
              <w:jc w:val="left"/>
              <w:rPr>
                <w:rFonts w:eastAsia="Arial" w:cs="Arial"/>
                <w:sz w:val="22"/>
                <w:szCs w:val="22"/>
                <w:lang w:val="fr-FR" w:eastAsia="zh-CN" w:bidi="ar-SA"/>
              </w:rPr>
            </w:pPr>
            <w:r>
              <w:rPr>
                <w:rFonts w:eastAsia="Arial" w:cs="Arial"/>
                <w:color w:val="000000"/>
                <w:sz w:val="22"/>
                <w:szCs w:val="22"/>
                <w:shd w:val="clear" w:color="auto" w:fill="auto"/>
                <w:lang w:val="fr-FR" w:eastAsia="zh-CN" w:bidi="ar-SA"/>
                <w:rPrChange w:id="100" w:author="Auteur inconnu" w:date="2024-07-11T15:16:14Z">
                  <w:rPr>
                    <w:sz w:val="22"/>
                    <w:szCs w:val="22"/>
                    <w:highlight w:val="green"/>
                    <w:shd w:val="clear" w:color="auto" w:fill="auto"/>
                  </w:rPr>
                </w:rPrChange>
              </w:rPr>
              <w:t xml:space="preserve">We</w:t>
            </w:r>
            <w:r>
              <w:rPr>
                <w:rFonts w:eastAsia="Arial" w:cs="Arial"/>
                <w:color w:val="000000"/>
                <w:sz w:val="22"/>
                <w:szCs w:val="22"/>
                <w:shd w:val="clear" w:color="auto" w:fill="auto"/>
                <w:lang w:val="fr-FR" w:eastAsia="zh-CN" w:bidi="ar-SA"/>
                <w:rPrChange w:id="101" w:author="Auteur inconnu" w:date="2024-07-11T15:16:14Z">
                  <w:rPr>
                    <w:sz w:val="22"/>
                    <w:szCs w:val="22"/>
                    <w:shd w:val="clear" w:color="auto" w:fill="auto"/>
                  </w:rPr>
                </w:rPrChange>
              </w:rPr>
              <w:t xml:space="preserve"> decided that “Vehicle” was an important entry point and set its order to 1. Following this, we can see it appears first in the query builder :</w:t>
            </w:r>
            <w:r>
              <w:rPr>
                <w:rFonts w:eastAsia="Arial" w:cs="Arial"/>
                <w:sz w:val="22"/>
                <w:szCs w:val="22"/>
                <w:lang w:val="fr-FR" w:eastAsia="zh-CN" w:bidi="ar-SA"/>
              </w:rPr>
            </w:r>
          </w:p>
          <w:p>
            <w:pPr>
              <w:pStyle w:val="778"/>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76"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705475" cy="2669540"/>
                      <wp:effectExtent l="0" t="0" r="0" b="0"/>
                      <wp:docPr id="2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pic:cNvPicPr>
                              <pic:nvPr/>
                            </pic:nvPicPr>
                            <pic:blipFill>
                              <a:blip r:embed="rId47"/>
                              <a:stretch/>
                            </pic:blipFill>
                            <pic:spPr bwMode="auto">
                              <a:xfrm>
                                <a:off x="0" y="0"/>
                                <a:ext cx="5705475" cy="2669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49.25pt;height:210.20pt;mso-wrap-distance-left:0.00pt;mso-wrap-distance-top:0.00pt;mso-wrap-distance-right:0.00pt;mso-wrap-distance-bottom:0.00pt;z-index:1;" stroked="false">
                      <v:imagedata r:id="rId47" o:title=""/>
                      <o:lock v:ext="edit" rotation="t"/>
                    </v:shape>
                  </w:pict>
                </mc:Fallback>
              </mc:AlternateContent>
            </w:r>
            <w:r>
              <w:rPr>
                <w:rFonts w:ascii="Arial" w:hAnsi="Arial" w:eastAsia="Arial" w:cs="Arial"/>
                <w:sz w:val="22"/>
                <w:szCs w:val="22"/>
                <w:lang w:val="fr-FR" w:eastAsia="zh-CN" w:bidi="ar-SA"/>
              </w:rPr>
            </w:r>
          </w:p>
          <w:p>
            <w:pPr>
              <w:pStyle w:val="778"/>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Note how the tooltip displays the definition from the </w:t>
            </w:r>
            <w:r>
              <w:rPr>
                <w:rFonts w:eastAsia="Arial" w:cs="Arial"/>
                <w:sz w:val="22"/>
                <w:szCs w:val="22"/>
                <w:lang w:val="fr-FR" w:eastAsia="zh-CN" w:bidi="ar-SA"/>
              </w:rPr>
              <w:t xml:space="preserve">configuration</w:t>
            </w:r>
            <w:r>
              <w:rPr>
                <w:rFonts w:eastAsia="Arial" w:cs="Arial"/>
                <w:sz w:val="22"/>
                <w:szCs w:val="22"/>
                <w:lang w:val="fr-FR" w:eastAsia="zh-CN" w:bidi="ar-SA"/>
              </w:rPr>
              <w:t xml:space="preserve">.</w:t>
            </w:r>
            <w:r>
              <w:rPr>
                <w:rFonts w:ascii="Arial" w:hAnsi="Arial" w:eastAsia="Arial" w:cs="Arial"/>
                <w:sz w:val="22"/>
                <w:szCs w:val="22"/>
                <w:lang w:val="fr-FR" w:eastAsia="zh-CN" w:bidi="ar-SA"/>
              </w:rPr>
            </w:r>
          </w:p>
        </w:tc>
      </w:tr>
    </w:tbl>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80"/>
        <w:pBdr/>
        <w:spacing w:after="240" w:before="240"/>
        <w:ind/>
        <w:rPr>
          <w:rFonts w:ascii="Arial" w:hAnsi="Arial" w:eastAsia="Arial" w:cs="Arial"/>
          <w:sz w:val="22"/>
          <w:szCs w:val="22"/>
          <w:lang w:val="fr-FR" w:eastAsia="zh-CN" w:bidi="ar-SA"/>
        </w:rPr>
      </w:pPr>
      <w:r/>
      <w:bookmarkStart w:id="17" w:name="_1fehovkt5pla"/>
      <w:r/>
      <w:bookmarkEnd w:id="17"/>
      <w:r>
        <w:t xml:space="preserve">Declaring properties</w:t>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t xml:space="preserve">Same process then to set the relations between the classes : jump to the “Properties” tab, 2nd of the spreadsheet. </w:t>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344805" cy="275590"/>
                <wp:effectExtent l="0" t="0" r="0" b="0"/>
                <wp:docPr id="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rPr>
        <w:t xml:space="preserve">Tip</w:t>
      </w:r>
      <w:r>
        <w:t xml:space="preserve">: We suggest you organize this table by sections, each section corresponding to the specification of the properties attached to one given class in your confi</w:t>
      </w:r>
      <w:r>
        <w:t xml:space="preserve">guration. Make a colored line for each section, with the name of the class as the title. Generally you are free to arrange the spreadsheet as you want and use any formatting/color option you want. Lines that do no contain a URI in column A will be ignored.</w:t>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firstLine="0" w:left="0"/>
        <w:rPr>
          <w:highlight w:val="none"/>
          <w:shd w:val="clear" w:color="auto" w:fill="auto"/>
        </w:rPr>
      </w:pPr>
      <w:r>
        <w:rPr>
          <w:rFonts w:eastAsia="Arial" w:cs="Arial"/>
          <w:color w:val="000000"/>
          <w:shd w:val="clear" w:color="auto" w:fill="auto"/>
          <w:lang w:val="fr-FR" w:eastAsia="zh-CN" w:bidi="ar-SA"/>
        </w:rPr>
        <w:t xml:space="preserve">In this tab you will enter:</w:t>
      </w:r>
      <w:r>
        <w:rPr>
          <w:highlight w:val="none"/>
          <w:shd w:val="clear" w:color="auto" w:fill="auto"/>
        </w:rPr>
      </w:r>
    </w:p>
    <w:p>
      <w:pPr>
        <w:pStyle w:val="778"/>
        <w:pBdr/>
        <w:spacing/>
        <w:ind w:firstLine="0" w:left="0"/>
        <w:rPr>
          <w:highlight w:val="none"/>
          <w:shd w:val="clear" w:color="auto" w:fill="auto"/>
        </w:rPr>
      </w:pPr>
      <w:r>
        <w:rPr>
          <w:shd w:val="clear" w:color="auto" w:fill="auto"/>
        </w:rPr>
      </w:r>
      <w:r>
        <w:rPr>
          <w:highlight w:val="none"/>
          <w:shd w:val="clear" w:color="auto" w:fill="auto"/>
        </w:rPr>
      </w:r>
    </w:p>
    <w:p>
      <w:pPr>
        <w:pStyle w:val="778"/>
        <w:numPr>
          <w:ilvl w:val="0"/>
          <w:numId w:val="2"/>
        </w:numPr>
        <w:pBdr/>
        <w:spacing/>
        <w:ind w:hanging="360" w:left="720"/>
        <w:rPr/>
      </w:pPr>
      <w:r/>
      <w:commentRangeStart w:id="12"/>
      <w:r>
        <w:rPr>
          <w:rFonts w:ascii="Consolas" w:hAnsi="Consolas" w:eastAsia="Consolas" w:cs="Consolas"/>
          <w:u w:val="single"/>
          <w:shd w:val="clear" w:color="auto" w:fill="auto"/>
        </w:rPr>
        <w:t xml:space="preserve">URI</w:t>
      </w:r>
      <w:r>
        <w:rPr>
          <w:shd w:val="clear" w:color="auto" w:fill="auto"/>
        </w:rPr>
        <w:t xml:space="preserve"> column : </w:t>
      </w:r>
      <w:r>
        <w:rPr>
          <w:shd w:val="clear" w:color="auto" w:fill="auto"/>
        </w:rPr>
        <w:t xml:space="preserve">The </w:t>
      </w:r>
      <w:r>
        <w:rPr>
          <w:shd w:val="clear" w:color="auto" w:fill="auto"/>
        </w:rPr>
        <w:t xml:space="preserve">URI of </w:t>
      </w:r>
      <w:r>
        <w:rPr>
          <w:shd w:val="clear" w:color="auto" w:fill="auto"/>
        </w:rPr>
        <w:t xml:space="preserve">the configuration </w:t>
      </w:r>
      <w:r>
        <w:rPr>
          <w:shd w:val="clear" w:color="auto" w:fill="auto"/>
        </w:rPr>
        <w:t xml:space="preserve">property</w:t>
      </w:r>
      <w:r>
        <w:rPr>
          <w:shd w:val="clear" w:color="auto" w:fill="auto"/>
        </w:rPr>
        <w:t xml:space="preserve">. This should not be confused with the URI of the property itself. We suggest to use the</w:t>
      </w:r>
      <w:r>
        <w:rPr>
          <w:shd w:val="clear" w:color="auto" w:fill="auto"/>
        </w:rPr>
        <w:t xml:space="preserve"> following </w:t>
      </w:r>
      <w:r>
        <w:rPr>
          <w:shd w:val="clear" w:color="auto" w:fill="auto"/>
        </w:rPr>
        <w:t xml:space="preserve">syntax :</w:t>
      </w:r>
      <w:r/>
    </w:p>
    <w:p>
      <w:pPr>
        <w:pStyle w:val="778"/>
        <w:numPr>
          <w:ilvl w:val="0"/>
          <w:numId w:val="0"/>
        </w:numPr>
        <w:pBdr/>
        <w:spacing/>
        <w:ind w:firstLine="0" w:left="720"/>
        <w:rPr>
          <w:highlight w:val="none"/>
          <w:shd w:val="clear" w:color="auto" w:fill="auto"/>
        </w:rPr>
      </w:pPr>
      <w:r>
        <w:rPr>
          <w:shd w:val="clear" w:color="auto" w:fill="auto"/>
        </w:rPr>
      </w:r>
      <w:r>
        <w:rPr>
          <w:highlight w:val="none"/>
          <w:shd w:val="clear" w:color="auto" w:fill="auto"/>
        </w:rPr>
      </w:r>
    </w:p>
    <w:p>
      <w:pPr>
        <w:pStyle w:val="778"/>
        <w:pBdr/>
        <w:spacing/>
        <w:ind w:firstLine="0" w:left="720"/>
        <w:rPr>
          <w:highlight w:val="none"/>
          <w:shd w:val="clear" w:color="auto" w:fill="auto"/>
        </w:rPr>
      </w:pPr>
      <w:r>
        <w:rPr>
          <w:shd w:val="clear" w:color="auto" w:fill="auto"/>
        </w:rPr>
        <w:t xml:space="preserve">- </w:t>
      </w:r>
      <w:r>
        <w:rPr>
          <w:shd w:val="clear" w:color="auto" w:fill="auto"/>
        </w:rPr>
        <w:t xml:space="preserve">the</w:t>
      </w:r>
      <w:r>
        <w:rPr>
          <w:shd w:val="clear" w:color="auto" w:fill="auto"/>
        </w:rPr>
        <w:t xml:space="preserve"> </w:t>
      </w:r>
      <w:r>
        <w:rPr>
          <w:shd w:val="clear" w:color="auto" w:fill="auto"/>
        </w:rPr>
        <w:t xml:space="preserve">« this » </w:t>
      </w:r>
      <w:r>
        <w:rPr>
          <w:shd w:val="clear" w:color="auto" w:fill="auto"/>
        </w:rPr>
        <w:t xml:space="preserve">prefix from your </w:t>
      </w:r>
      <w:r>
        <w:rPr>
          <w:shd w:val="clear" w:color="auto" w:fill="auto"/>
        </w:rPr>
        <w:t xml:space="preserve">configuration</w:t>
      </w:r>
      <w:r>
        <w:rPr>
          <w:rFonts w:eastAsia="Arial" w:cs="Arial"/>
          <w:color w:val="000000"/>
          <w:sz w:val="22"/>
          <w:szCs w:val="22"/>
          <w:shd w:val="clear" w:color="auto" w:fill="auto"/>
          <w:lang w:val="fr-FR" w:eastAsia="zh-CN" w:bidi="ar-SA"/>
        </w:rPr>
        <w:t xml:space="preserve"> ;</w:t>
      </w:r>
      <w:r>
        <w:rPr>
          <w:highlight w:val="none"/>
          <w:shd w:val="clear" w:color="auto" w:fill="auto"/>
        </w:rPr>
      </w:r>
    </w:p>
    <w:p>
      <w:pPr>
        <w:pStyle w:val="778"/>
        <w:pBdr/>
        <w:spacing/>
        <w:ind w:firstLine="0" w:left="720"/>
        <w:rPr>
          <w:highlight w:val="none"/>
          <w:shd w:val="clear" w:color="auto" w:fill="auto"/>
        </w:rPr>
      </w:pPr>
      <w:r>
        <w:rPr>
          <w:rFonts w:eastAsia="Arial" w:cs="Arial"/>
          <w:color w:val="000000"/>
          <w:sz w:val="22"/>
          <w:szCs w:val="22"/>
          <w:shd w:val="clear" w:color="auto" w:fill="auto"/>
          <w:lang w:val="fr-FR" w:eastAsia="zh-CN" w:bidi="ar-SA"/>
        </w:rPr>
        <w:t xml:space="preserve">- then </w:t>
      </w:r>
      <w:r>
        <w:rPr>
          <w:shd w:val="clear" w:color="auto" w:fill="auto"/>
        </w:rPr>
        <w:t xml:space="preserve">just concatenate the Entity identifier from column C </w:t>
      </w:r>
      <w:r>
        <w:rPr>
          <w:rFonts w:eastAsia="Arial" w:cs="Arial"/>
          <w:color w:val="000000"/>
          <w:sz w:val="22"/>
          <w:szCs w:val="22"/>
          <w:shd w:val="clear" w:color="auto" w:fill="auto"/>
          <w:lang w:val="fr-FR" w:eastAsia="zh-CN" w:bidi="ar-SA"/>
        </w:rPr>
        <w:t xml:space="preserve">(the « ^sh:property » one) ;</w:t>
      </w:r>
      <w:r>
        <w:rPr>
          <w:highlight w:val="none"/>
          <w:shd w:val="clear" w:color="auto" w:fill="auto"/>
        </w:rPr>
      </w:r>
    </w:p>
    <w:p>
      <w:pPr>
        <w:pStyle w:val="778"/>
        <w:pBdr/>
        <w:spacing/>
        <w:ind w:firstLine="0" w:left="720"/>
        <w:rPr>
          <w:rFonts w:ascii="Arial" w:hAnsi="Arial" w:eastAsia="Arial" w:cs="Arial"/>
          <w:color w:val="auto"/>
          <w:sz w:val="22"/>
          <w:szCs w:val="22"/>
          <w:lang w:val="fr-FR" w:eastAsia="zh-CN" w:bidi="ar-SA"/>
        </w:rPr>
      </w:pPr>
      <w:r>
        <w:rPr>
          <w:rFonts w:eastAsia="Arial" w:cs="Arial"/>
          <w:color w:val="000000"/>
          <w:sz w:val="22"/>
          <w:szCs w:val="22"/>
          <w:shd w:val="clear" w:color="auto" w:fill="auto"/>
          <w:lang w:val="fr-FR" w:eastAsia="zh-CN" w:bidi="ar-SA"/>
        </w:rPr>
        <w:t xml:space="preserve">- add an underscore for better readability ;</w:t>
      </w:r>
      <w:r>
        <w:rPr>
          <w:rFonts w:ascii="Arial" w:hAnsi="Arial" w:eastAsia="Arial" w:cs="Arial"/>
          <w:color w:val="auto"/>
          <w:sz w:val="22"/>
          <w:szCs w:val="22"/>
          <w:lang w:val="fr-FR" w:eastAsia="zh-CN" w:bidi="ar-SA"/>
        </w:rPr>
      </w:r>
    </w:p>
    <w:p>
      <w:pPr>
        <w:pStyle w:val="778"/>
        <w:pBdr/>
        <w:spacing/>
        <w:ind w:firstLine="0" w:left="720"/>
        <w:rPr>
          <w:highlight w:val="none"/>
          <w:shd w:val="clear" w:color="auto" w:fill="auto"/>
        </w:rPr>
      </w:pPr>
      <w:r>
        <w:rPr>
          <w:shd w:val="clear" w:color="auto" w:fill="auto"/>
        </w:rPr>
        <w:t xml:space="preserve">- and finally the property identifier from your ontology </w:t>
      </w:r>
      <w:r>
        <w:rPr>
          <w:rFonts w:eastAsia="Arial" w:cs="Arial"/>
          <w:color w:val="000000"/>
          <w:sz w:val="22"/>
          <w:szCs w:val="22"/>
          <w:shd w:val="clear" w:color="auto" w:fill="auto"/>
          <w:lang w:val="fr-FR" w:eastAsia="zh-CN" w:bidi="ar-SA"/>
        </w:rPr>
        <w:t xml:space="preserve">(the « sh:path » one)</w:t>
      </w:r>
      <w:r>
        <w:rPr>
          <w:highlight w:val="none"/>
          <w:shd w:val="clear" w:color="auto" w:fill="auto"/>
        </w:rPr>
      </w:r>
    </w:p>
    <w:p>
      <w:pPr>
        <w:pStyle w:val="778"/>
        <w:pBdr/>
        <w:spacing/>
        <w:ind w:firstLine="0" w:left="720"/>
        <w:rPr>
          <w:rFonts w:ascii="Arial" w:hAnsi="Arial" w:eastAsia="Arial" w:cs="Arial"/>
          <w:color w:val="auto"/>
          <w:sz w:val="22"/>
          <w:szCs w:val="22"/>
          <w:lang w:val="fr-FR" w:eastAsia="zh-CN" w:bidi="ar-SA"/>
        </w:rPr>
      </w:pPr>
      <w:r>
        <w:rPr>
          <w:rFonts w:eastAsia="Arial" w:cs="Arial"/>
          <w:color w:val="auto"/>
          <w:sz w:val="22"/>
          <w:szCs w:val="22"/>
          <w:lang w:val="fr-FR" w:eastAsia="zh-CN" w:bidi="ar-SA"/>
        </w:rPr>
      </w:r>
      <w:r>
        <w:rPr>
          <w:rFonts w:ascii="Arial" w:hAnsi="Arial" w:eastAsia="Arial" w:cs="Arial"/>
          <w:color w:val="auto"/>
          <w:sz w:val="22"/>
          <w:szCs w:val="22"/>
          <w:lang w:val="fr-FR" w:eastAsia="zh-CN" w:bidi="ar-SA"/>
        </w:rPr>
      </w:r>
    </w:p>
    <w:p>
      <w:pPr>
        <w:pStyle w:val="778"/>
        <w:pBdr/>
        <w:spacing/>
        <w:ind w:firstLine="0" w:left="720"/>
        <w:rPr>
          <w:highlight w:val="none"/>
          <w:shd w:val="clear" w:color="auto" w:fill="auto"/>
        </w:rPr>
      </w:pPr>
      <w:r>
        <w:rPr>
          <w:shd w:val="clear" w:color="auto" w:fill="auto"/>
        </w:rPr>
        <w:t xml:space="preserve">Which gives us for example : "this:Vehicle_VIN"</w:t>
      </w:r>
      <w:r>
        <w:rPr>
          <w:shd w:val="clear" w:color="auto" w:fill="auto"/>
        </w:rPr>
        <w:t xml:space="preserve"> ;</w:t>
      </w:r>
      <w:commentRangeEnd w:id="12"/>
      <w:r>
        <w:commentReference w:id="12"/>
      </w:r>
      <w:r>
        <w:rPr>
          <w:shd w:val="clear" w:color="auto" w:fill="auto"/>
        </w:rPr>
      </w:r>
      <w:r>
        <w:rPr>
          <w:highlight w:val="none"/>
          <w:shd w:val="clear" w:color="auto" w:fill="auto"/>
        </w:rPr>
      </w:r>
    </w:p>
    <w:p>
      <w:pPr>
        <w:pStyle w:val="778"/>
        <w:numPr>
          <w:ilvl w:val="0"/>
          <w:numId w:val="0"/>
        </w:numPr>
        <w:pBdr/>
        <w:spacing/>
        <w:ind w:firstLine="0" w:left="720"/>
        <w:rPr>
          <w:highlight w:val="none"/>
          <w:shd w:val="clear" w:color="auto" w:fill="auto"/>
        </w:rPr>
      </w:pPr>
      <w:r>
        <w:rPr>
          <w:shd w:val="clear" w:color="auto" w:fill="auto"/>
        </w:rPr>
      </w:r>
      <w:r>
        <w:rPr>
          <w:highlight w:val="none"/>
          <w:shd w:val="clear" w:color="auto" w:fill="auto"/>
        </w:rPr>
      </w:r>
    </w:p>
    <w:p>
      <w:pPr>
        <w:pStyle w:val="778"/>
        <w:numPr>
          <w:ilvl w:val="0"/>
          <w:numId w:val="2"/>
        </w:numPr>
        <w:pBdr/>
        <w:spacing/>
        <w:ind w:hanging="360" w:left="720"/>
        <w:rPr>
          <w:highlight w:val="none"/>
          <w:shd w:val="clear" w:color="auto" w:fill="auto"/>
        </w:rPr>
      </w:pPr>
      <w:r>
        <w:rPr>
          <w:shd w:val="clear" w:color="auto" w:fill="auto"/>
        </w:rPr>
        <w:t xml:space="preserve">the sh:path column is for the </w:t>
      </w:r>
      <w:r>
        <w:rPr>
          <w:shd w:val="clear" w:color="auto" w:fill="auto"/>
        </w:rPr>
        <w:t xml:space="preserve">actual </w:t>
      </w:r>
      <w:r>
        <w:rPr>
          <w:shd w:val="clear" w:color="auto" w:fill="auto"/>
        </w:rPr>
        <w:t xml:space="preserve">URI of the property from your ontology</w:t>
      </w:r>
      <w:r>
        <w:rPr>
          <w:shd w:val="clear" w:color="auto" w:fill="auto"/>
        </w:rPr>
        <w:t xml:space="preserve">, using your ontology namespace, for example « odb:VIN »</w:t>
      </w:r>
      <w:r>
        <w:rPr>
          <w:shd w:val="clear" w:color="auto" w:fill="auto"/>
        </w:rPr>
        <w:t xml:space="preserve"> ;</w:t>
      </w:r>
      <w:r>
        <w:rPr>
          <w:highlight w:val="none"/>
          <w:shd w:val="clear" w:color="auto" w:fill="auto"/>
        </w:rPr>
      </w:r>
    </w:p>
    <w:p>
      <w:pPr>
        <w:pStyle w:val="778"/>
        <w:pBdr/>
        <w:spacing/>
        <w:ind w:hanging="360" w:left="720"/>
        <w:rPr>
          <w:highlight w:val="none"/>
          <w:shd w:val="clear" w:color="auto" w:fill="auto"/>
        </w:rPr>
      </w:pPr>
      <w:r>
        <w:rPr>
          <w:shd w:val="clear" w:color="auto" w:fill="auto"/>
        </w:rPr>
      </w:r>
      <w:r>
        <w:rPr>
          <w:highlight w:val="none"/>
          <w:shd w:val="clear" w:color="auto" w:fill="auto"/>
        </w:rPr>
      </w:r>
    </w:p>
    <w:p>
      <w:pPr>
        <w:pStyle w:val="778"/>
        <w:numPr>
          <w:ilvl w:val="0"/>
          <w:numId w:val="2"/>
        </w:numPr>
        <w:pBdr/>
        <w:spacing w:after="0" w:before="0"/>
        <w:ind w:hanging="360" w:left="720"/>
        <w:rPr>
          <w:highlight w:val="none"/>
          <w:shd w:val="clear" w:color="auto" w:fill="auto"/>
        </w:rPr>
      </w:pPr>
      <w:r>
        <w:rPr>
          <w:shd w:val="clear" w:color="auto" w:fill="auto"/>
        </w:rPr>
        <w:t xml:space="preserve">the </w:t>
      </w:r>
      <w:r>
        <w:rPr>
          <w:b w:val="0"/>
          <w:i w:val="0"/>
          <w:sz w:val="22"/>
          <w:shd w:val="clear" w:color="auto" w:fill="auto"/>
        </w:rPr>
        <w:t xml:space="preserve">^sh:property</w:t>
      </w:r>
      <w:r>
        <w:rPr>
          <w:shd w:val="clear" w:color="auto" w:fill="auto"/>
        </w:rPr>
        <w:t xml:space="preserve"> is the Entity URI to which the property is assigned</w:t>
      </w:r>
      <w:r>
        <w:rPr>
          <w:shd w:val="clear" w:color="auto" w:fill="auto"/>
        </w:rPr>
        <w:t xml:space="preserve"> (the « subject » of an RDF predicate)</w:t>
      </w:r>
      <w:r>
        <w:rPr>
          <w:shd w:val="clear" w:color="auto" w:fill="auto"/>
        </w:rPr>
        <w:t xml:space="preserve">. It is a reference to one of the Entities URI from the Entities tab, using the « this » prefix.</w:t>
      </w:r>
      <w:r>
        <w:rPr>
          <w:shd w:val="clear" w:color="auto" w:fill="auto"/>
        </w:rPr>
        <w:t xml:space="preserve">;</w:t>
      </w:r>
      <w:r>
        <w:rPr>
          <w:highlight w:val="none"/>
          <w:shd w:val="clear" w:color="auto" w:fill="auto"/>
        </w:rPr>
      </w:r>
    </w:p>
    <w:p>
      <w:pPr>
        <w:numPr>
          <w:ilvl w:val="0"/>
          <w:numId w:val="2"/>
        </w:numPr>
        <w:pBdr/>
        <w:spacing w:after="0" w:before="200"/>
        <w:ind w:hanging="360" w:left="720"/>
        <w:rPr>
          <w:rFonts w:ascii="Arial" w:hAnsi="Arial" w:eastAsia="Arial" w:cs="Arial"/>
          <w:sz w:val="22"/>
          <w:szCs w:val="22"/>
          <w:highlight w:val="none"/>
          <w:u w:val="none"/>
          <w:shd w:val="clear" w:color="auto" w:fill="auto"/>
        </w:rPr>
      </w:pPr>
      <w:r>
        <w:rPr>
          <w:highlight w:val="none"/>
          <w:shd w:val="clear" w:color="auto" w:fill="auto"/>
        </w:rPr>
      </w:r>
      <w:r>
        <w:t xml:space="preserve">in the “</w:t>
      </w:r>
      <w:r>
        <w:t xml:space="preserve">sh:name@en</w:t>
      </w:r>
      <w:r>
        <w:t xml:space="preserve">” column set the label of the property to be shown in the interface ;</w:t>
      </w:r>
      <w:r>
        <w:rPr>
          <w:rFonts w:ascii="Arial" w:hAnsi="Arial" w:eastAsia="Arial" w:cs="Arial"/>
          <w:sz w:val="22"/>
          <w:szCs w:val="22"/>
          <w:lang w:val="fr-FR" w:eastAsia="zh-CN" w:bidi="ar-SA"/>
        </w:rPr>
      </w:r>
      <w:r>
        <w:rPr>
          <w:highlight w:val="none"/>
          <w:shd w:val="clear" w:color="auto" w:fill="auto"/>
        </w:rPr>
      </w:r>
    </w:p>
    <w:p>
      <w:pPr>
        <w:pStyle w:val="778"/>
        <w:numPr>
          <w:ilvl w:val="1"/>
          <w:numId w:val="2"/>
        </w:numPr>
        <w:pBdr/>
        <w:spacing w:after="0" w:before="0"/>
        <w:ind w:hanging="360" w:left="1440"/>
        <w:rPr>
          <w:rFonts w:ascii="Arial" w:hAnsi="Arial" w:eastAsia="Arial" w:cs="Arial"/>
          <w:sz w:val="22"/>
          <w:szCs w:val="22"/>
          <w:lang w:val="fr-FR" w:eastAsia="zh-CN" w:bidi="ar-SA"/>
        </w:rPr>
      </w:pPr>
      <w:r>
        <w:t xml:space="preserve">adjust the language code of the labels by editing the language code after the “@” symbol in the header line.</w:t>
      </w:r>
      <w:r>
        <w:rPr>
          <w:rFonts w:ascii="Arial" w:hAnsi="Arial" w:eastAsia="Arial" w:cs="Arial"/>
          <w:sz w:val="22"/>
          <w:szCs w:val="22"/>
          <w:lang w:val="fr-FR" w:eastAsia="zh-CN" w:bidi="ar-SA"/>
        </w:rPr>
      </w:r>
    </w:p>
    <w:p>
      <w:pPr>
        <w:keepNext w:val="false"/>
        <w:keepLines w:val="false"/>
        <w:pageBreakBefore w:val="false"/>
        <w:widowControl w:val="true"/>
        <w:numPr>
          <w:ilvl w:val="0"/>
          <w:numId w:val="0"/>
        </w:numPr>
        <w:pBdr/>
        <w:shd w:val="clear" w:color="auto" w:fill="auto"/>
        <w:spacing w:after="0" w:before="0" w:line="276" w:lineRule="auto"/>
        <w:ind w:right="0" w:firstLine="0" w:left="720"/>
        <w:jc w:val="left"/>
        <w:rPr>
          <w:rFonts w:ascii="Arial" w:hAnsi="Arial" w:eastAsia="Arial" w:cs="Arial"/>
          <w:sz w:val="22"/>
          <w:szCs w:val="22"/>
          <w:lang w:val="fr-FR" w:eastAsia="zh-CN" w:bidi="ar-SA"/>
        </w:rPr>
      </w:pPr>
      <w:r>
        <w:rPr>
          <w:rFonts w:ascii="Arial" w:hAnsi="Arial"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778"/>
        <w:numPr>
          <w:ilvl w:val="0"/>
          <w:numId w:val="2"/>
        </w:numPr>
        <w:pBdr/>
        <w:spacing w:after="0" w:before="0"/>
        <w:ind w:hanging="360" w:left="720"/>
        <w:rPr>
          <w:highlight w:val="none"/>
          <w:shd w:val="clear" w:color="auto" w:fill="auto"/>
        </w:rPr>
      </w:pPr>
      <w:r>
        <w:rPr>
          <w:rFonts w:eastAsia="Arial" w:cs="Arial"/>
          <w:color w:val="000000"/>
          <w:shd w:val="clear" w:color="auto" w:fill="auto"/>
          <w:lang w:val="fr-FR" w:eastAsia="zh-CN" w:bidi="ar-SA"/>
        </w:rPr>
        <w:t xml:space="preserve">if needed</w:t>
      </w:r>
      <w:r>
        <w:rPr>
          <w:shd w:val="clear" w:color="auto" w:fill="auto"/>
        </w:rPr>
        <w:t xml:space="preserve"> you can add</w:t>
      </w:r>
      <w:r>
        <w:rPr>
          <w:rFonts w:eastAsia="Arial" w:cs="Arial"/>
          <w:color w:val="000000"/>
          <w:shd w:val="clear" w:color="auto" w:fill="auto"/>
          <w:lang w:val="fr-FR" w:eastAsia="zh-CN" w:bidi="ar-SA"/>
        </w:rPr>
        <w:t xml:space="preserve"> a tooltip in the </w:t>
      </w:r>
      <w:r>
        <w:rPr>
          <w:rFonts w:ascii="Consolas" w:hAnsi="Consolas" w:eastAsia="Consolas" w:cs="Consolas"/>
          <w:u w:val="single"/>
          <w:shd w:val="clear" w:color="auto" w:fill="auto"/>
        </w:rPr>
        <w:t xml:space="preserve">sh:description@en</w:t>
      </w:r>
      <w:r>
        <w:rPr>
          <w:rFonts w:eastAsia="Arial" w:cs="Arial"/>
          <w:color w:val="000000"/>
          <w:shd w:val="clear" w:color="auto" w:fill="auto"/>
          <w:lang w:val="fr-FR" w:eastAsia="zh-CN" w:bidi="ar-SA"/>
        </w:rPr>
        <w:t xml:space="preserve"> column ;</w:t>
      </w:r>
      <w:r>
        <w:rPr>
          <w:highlight w:val="none"/>
          <w:shd w:val="clear" w:color="auto" w:fill="auto"/>
        </w:rPr>
      </w:r>
    </w:p>
    <w:p>
      <w:pPr>
        <w:pStyle w:val="778"/>
        <w:numPr>
          <w:ilvl w:val="1"/>
          <w:numId w:val="2"/>
        </w:numPr>
        <w:pBdr/>
        <w:spacing w:after="0" w:before="0"/>
        <w:ind w:hanging="360" w:left="1440"/>
        <w:rPr>
          <w:highlight w:val="none"/>
          <w:shd w:val="clear" w:color="auto" w:fill="auto"/>
        </w:rPr>
      </w:pPr>
      <w:r>
        <w:rPr>
          <w:rFonts w:eastAsia="Arial" w:cs="Arial"/>
          <w:color w:val="000000"/>
          <w:shd w:val="clear" w:color="auto" w:fill="auto"/>
          <w:lang w:val="fr-FR" w:eastAsia="zh-CN" w:bidi="ar-SA"/>
        </w:rPr>
        <w:t xml:space="preserve">adjust the language code of the tooltips by editing the language code after the “@” symbol in the header line.</w:t>
      </w:r>
      <w:r>
        <w:rPr>
          <w:highlight w:val="none"/>
          <w:shd w:val="clear" w:color="auto" w:fill="auto"/>
        </w:rPr>
      </w:r>
    </w:p>
    <w:p>
      <w:pPr>
        <w:numPr>
          <w:ilvl w:val="0"/>
          <w:numId w:val="0"/>
        </w:numPr>
        <w:pBdr/>
        <w:spacing w:after="0" w:before="0"/>
        <w:ind w:firstLine="0" w:left="720"/>
        <w:rPr>
          <w:rFonts w:ascii="Arial" w:hAnsi="Arial" w:eastAsia="Arial" w:cs="Arial"/>
          <w:sz w:val="22"/>
          <w:szCs w:val="22"/>
          <w:highlight w:val="green"/>
          <w:u w:val="none"/>
        </w:rPr>
      </w:pPr>
      <w:r>
        <w:rPr>
          <w:rFonts w:ascii="Arial" w:hAnsi="Arial" w:eastAsia="Arial" w:cs="Arial"/>
          <w:sz w:val="22"/>
          <w:szCs w:val="22"/>
          <w:lang w:val="fr-FR" w:eastAsia="zh-CN" w:bidi="ar-SA"/>
        </w:rPr>
      </w:r>
      <w:r>
        <w:rPr>
          <w:rFonts w:ascii="Arial" w:hAnsi="Arial" w:eastAsia="Arial" w:cs="Arial"/>
          <w:sz w:val="22"/>
          <w:szCs w:val="22"/>
          <w:lang w:val="fr-FR" w:eastAsia="zh-CN" w:bidi="ar-SA"/>
        </w:rPr>
      </w:r>
      <w:r>
        <w:rPr>
          <w:rFonts w:ascii="Arial" w:hAnsi="Arial" w:eastAsia="Arial" w:cs="Arial"/>
          <w:sz w:val="22"/>
          <w:szCs w:val="22"/>
          <w:lang w:val="fr-FR" w:eastAsia="zh-CN" w:bidi="ar-SA"/>
        </w:rPr>
      </w:r>
    </w:p>
    <w:p>
      <w:pPr>
        <w:pStyle w:val="778"/>
        <w:numPr>
          <w:ilvl w:val="0"/>
          <w:numId w:val="2"/>
        </w:numPr>
        <w:pBdr/>
        <w:spacing w:after="0" w:before="0"/>
        <w:ind w:hanging="360" w:left="720"/>
        <w:rPr>
          <w:highlight w:val="none"/>
          <w:shd w:val="clear" w:color="auto" w:fill="auto"/>
        </w:rPr>
      </w:pPr>
      <w:r>
        <w:rPr>
          <w:rFonts w:eastAsia="Arial" w:cs="Arial"/>
          <w:color w:val="000000"/>
          <w:shd w:val="clear" w:color="auto" w:fill="auto"/>
          <w:lang w:val="fr-FR" w:eastAsia="zh-CN" w:bidi="ar-SA"/>
        </w:rPr>
        <w:t xml:space="preserve">the</w:t>
      </w:r>
      <w:commentRangeStart w:id="13"/>
      <w:r>
        <w:rPr>
          <w:rFonts w:eastAsia="Arial" w:cs="Arial"/>
          <w:color w:val="000000"/>
          <w:shd w:val="clear" w:color="auto" w:fill="auto"/>
          <w:lang w:val="fr-FR" w:eastAsia="zh-CN" w:bidi="ar-SA"/>
        </w:rPr>
        <w:t xml:space="preserve"> </w:t>
      </w:r>
      <w:r>
        <w:rPr>
          <w:shd w:val="clear" w:color="auto" w:fill="auto"/>
        </w:rPr>
        <w:t xml:space="preserve">sh:class</w:t>
      </w:r>
      <w:r>
        <w:rPr>
          <w:rFonts w:eastAsia="Arial" w:cs="Arial"/>
          <w:color w:val="000000"/>
          <w:shd w:val="clear" w:color="auto" w:fill="auto"/>
          <w:lang w:val="fr-FR" w:eastAsia="zh-CN" w:bidi="ar-SA"/>
        </w:rPr>
        <w:t xml:space="preserve"> </w:t>
      </w:r>
      <w:r>
        <w:rPr>
          <w:rFonts w:eastAsia="Arial" w:cs="Arial"/>
          <w:color w:val="000000"/>
          <w:shd w:val="clear" w:color="auto" w:fill="auto"/>
          <w:lang w:val="fr-FR" w:eastAsia="zh-CN" w:bidi="ar-SA"/>
        </w:rPr>
      </w:r>
      <w:commentRangeEnd w:id="13"/>
      <w:r>
        <w:commentReference w:id="13"/>
      </w:r>
      <w:r>
        <w:rPr>
          <w:rFonts w:eastAsia="Arial" w:cs="Arial"/>
          <w:color w:val="000000"/>
          <w:shd w:val="clear" w:color="auto" w:fill="auto"/>
          <w:lang w:val="fr-FR" w:eastAsia="zh-CN" w:bidi="ar-SA"/>
        </w:rPr>
        <w:t xml:space="preserve">is the Sparnatural </w:t>
      </w:r>
      <w:r>
        <w:rPr>
          <w:shd w:val="clear" w:color="auto" w:fill="auto"/>
        </w:rPr>
        <w:t xml:space="preserve">Entity</w:t>
      </w:r>
      <w:r>
        <w:rPr>
          <w:rFonts w:eastAsia="Arial" w:cs="Arial"/>
          <w:color w:val="000000"/>
          <w:shd w:val="clear" w:color="auto" w:fill="auto"/>
          <w:lang w:val="fr-FR" w:eastAsia="zh-CN" w:bidi="ar-SA"/>
        </w:rPr>
        <w:t xml:space="preserve"> to which the property points to (the “object” of an RDF predicate);</w:t>
      </w:r>
      <w:r>
        <w:rPr>
          <w:highlight w:val="none"/>
          <w:shd w:val="clear" w:color="auto" w:fill="auto"/>
        </w:rPr>
      </w:r>
    </w:p>
    <w:p>
      <w:pPr>
        <w:pStyle w:val="778"/>
        <w:pBdr/>
        <w:spacing/>
        <w:ind w:firstLine="0" w:left="72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keepNext w:val="false"/>
        <w:keepLines w:val="false"/>
        <w:widowControl w:val="true"/>
        <w:numPr>
          <w:ilvl w:val="0"/>
          <w:numId w:val="10"/>
        </w:numPr>
        <w:pBdr/>
        <w:shd w:val="clear" w:color="auto" w:fill="auto"/>
        <w:spacing w:after="0" w:before="0" w:line="276" w:lineRule="auto"/>
        <w:ind w:right="0" w:hanging="360" w:left="720"/>
        <w:jc w:val="left"/>
        <w:rPr>
          <w:highlight w:val="none"/>
          <w:shd w:val="clear" w:color="auto" w:fill="auto"/>
        </w:rPr>
      </w:pPr>
      <w:r>
        <w:rPr>
          <w:shd w:val="clear" w:color="auto" w:fill="auto"/>
        </w:rPr>
        <w:t xml:space="preserve">th</w:t>
      </w:r>
      <w:commentRangeStart w:id="14"/>
      <w:r>
        <w:rPr>
          <w:shd w:val="clear" w:color="auto" w:fill="auto"/>
        </w:rPr>
        <w:t xml:space="preserve">e </w:t>
      </w:r>
      <w:r>
        <w:rPr>
          <w:rFonts w:ascii="Consolas" w:hAnsi="Consolas" w:eastAsia="Consolas" w:cs="Consolas"/>
          <w:u w:val="single"/>
          <w:shd w:val="clear" w:color="auto" w:fill="auto"/>
        </w:rPr>
        <w:t xml:space="preserve">dash:searchWidget</w:t>
      </w:r>
      <w:r>
        <w:rPr>
          <w:shd w:val="clear" w:color="auto" w:fill="auto"/>
        </w:rPr>
        <w:t xml:space="preserve"> co</w:t>
      </w:r>
      <w:r>
        <w:rPr>
          <w:shd w:val="clear" w:color="auto" w:fill="auto"/>
        </w:rPr>
      </w:r>
      <w:commentRangeEnd w:id="14"/>
      <w:r>
        <w:commentReference w:id="14"/>
      </w:r>
      <w:r>
        <w:rPr>
          <w:shd w:val="clear" w:color="auto" w:fill="auto"/>
        </w:rPr>
        <w:t xml:space="preserve">lumn is used to configure the way the values can be selected in the query builder (see “widget” section below) : when you start designing your configuration we suggest using</w:t>
      </w:r>
      <w:r>
        <w:rPr>
          <w:rFonts w:ascii="Consolas" w:hAnsi="Consolas" w:eastAsia="Consolas" w:cs="Consolas"/>
          <w:shd w:val="clear" w:color="auto" w:fill="auto"/>
        </w:rPr>
        <w:t xml:space="preserve"> core:ListProperty</w:t>
      </w:r>
      <w:r>
        <w:rPr>
          <w:shd w:val="clear" w:color="auto" w:fill="auto"/>
        </w:rPr>
        <w:t xml:space="preserve"> to obtain simple populated lists using the data ; you can then refine this to other more appropriate values after.</w:t>
      </w:r>
      <w:r>
        <w:rPr>
          <w:highlight w:val="none"/>
          <w:shd w:val="clear" w:color="auto" w:fill="auto"/>
        </w:rPr>
      </w:r>
    </w:p>
    <w:p>
      <w:pPr>
        <w:pBdr/>
        <w:spacing/>
        <w:ind w:firstLine="0" w:left="0"/>
        <w:rPr>
          <w:rFonts w:ascii="Arial" w:hAnsi="Arial" w:eastAsia="Arial" w:cs="Arial"/>
          <w:sz w:val="22"/>
          <w:szCs w:val="22"/>
          <w:highlight w:val="none"/>
          <w:shd w:val="clear" w:color="auto" w:fill="auto"/>
          <w:lang w:val="fr-FR" w:eastAsia="zh-CN" w:bidi="ar-SA"/>
        </w:rPr>
      </w:pPr>
      <w:r>
        <w:rPr>
          <w:highlight w:val="none"/>
          <w:shd w:val="clear" w:color="auto" w:fill="auto"/>
        </w:rPr>
      </w:r>
      <w:r>
        <w:rPr>
          <w:highlight w:val="none"/>
          <w:shd w:val="clear" w:color="auto" w:fill="auto"/>
        </w:rPr>
      </w:r>
      <w:r>
        <w:rPr>
          <w:rFonts w:ascii="Arial" w:hAnsi="Arial" w:eastAsia="Arial" w:cs="Arial"/>
          <w:sz w:val="22"/>
          <w:szCs w:val="22"/>
          <w:lang w:val="fr-FR" w:eastAsia="zh-CN" w:bidi="ar-SA"/>
        </w:rPr>
      </w:r>
      <w:r>
        <w:rPr>
          <w:highlight w:val="none"/>
          <w:shd w:val="clear" w:color="auto" w:fill="auto"/>
        </w:rPr>
      </w:r>
    </w:p>
    <w:p>
      <w:pPr>
        <w:pStyle w:val="778"/>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334010" cy="275590"/>
                <wp:effectExtent l="0" t="0" r="0" b="0"/>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rPr>
        <w:t xml:space="preserve">Advanced note</w:t>
      </w:r>
      <w:r>
        <w:t xml:space="preserve">: it is possible that a single property has more than one </w:t>
      </w:r>
      <w:r>
        <w:t xml:space="preserve">Entity</w:t>
      </w:r>
      <w:r>
        <w:t xml:space="preserve"> as its domain</w:t>
      </w:r>
      <w:r>
        <w:t xml:space="preserve">. You can specify more than one </w:t>
      </w:r>
      <w:r>
        <w:t xml:space="preserve">Entity</w:t>
      </w:r>
      <w:r>
        <w:t xml:space="preserve"> identifier in the </w:t>
      </w:r>
      <w:r>
        <w:t xml:space="preserve">^sh:property</w:t>
      </w:r>
      <w:r>
        <w:t xml:space="preserve"> column, by separating them with a comma.</w:t>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778"/>
              <w:widowControl w:val="false"/>
              <w:pBdr/>
              <w:spacing w:after="0" w:before="0" w:line="276"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p>
          <w:p>
            <w:pPr>
              <w:pStyle w:val="778"/>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76" w:lineRule="auto"/>
              <w:ind/>
              <w:jc w:val="left"/>
              <w:rPr>
                <w:sz w:val="22"/>
                <w:szCs w:val="22"/>
                <w:lang w:val="fr-FR" w:eastAsia="zh-CN" w:bidi="ar-SA"/>
              </w:rPr>
            </w:pPr>
            <w:r>
              <w:rPr>
                <w:rFonts w:eastAsia="Arial" w:cs="Arial"/>
                <w:sz w:val="22"/>
                <w:szCs w:val="22"/>
                <w:lang w:val="fr-FR" w:eastAsia="zh-CN" w:bidi="ar-SA"/>
              </w:rPr>
              <w:t xml:space="preserve">Note how the table is organized with one section per </w:t>
            </w:r>
            <w:r>
              <w:rPr>
                <w:rFonts w:eastAsia="Arial" w:cs="Arial"/>
                <w:sz w:val="22"/>
                <w:szCs w:val="22"/>
                <w:lang w:val="fr-FR" w:eastAsia="zh-CN" w:bidi="ar-SA"/>
              </w:rPr>
              <w:t xml:space="preserve">Entity</w:t>
            </w:r>
            <w:r>
              <w:rPr>
                <w:rFonts w:eastAsia="Arial" w:cs="Arial"/>
                <w:sz w:val="22"/>
                <w:szCs w:val="22"/>
                <w:lang w:val="fr-FR" w:eastAsia="zh-CN" w:bidi="ar-SA"/>
              </w:rPr>
              <w:t xml:space="preserve">; note also how each property refers to the </w:t>
            </w:r>
            <w:r>
              <w:rPr>
                <w:rFonts w:eastAsia="Arial" w:cs="Arial"/>
                <w:sz w:val="22"/>
                <w:szCs w:val="22"/>
                <w:lang w:val="fr-FR" w:eastAsia="zh-CN" w:bidi="ar-SA"/>
              </w:rPr>
              <w:t xml:space="preserve">Entity</w:t>
            </w:r>
            <w:r>
              <w:rPr>
                <w:rFonts w:eastAsia="Arial" w:cs="Arial"/>
                <w:sz w:val="22"/>
                <w:szCs w:val="22"/>
                <w:lang w:val="fr-FR" w:eastAsia="zh-CN" w:bidi="ar-SA"/>
              </w:rPr>
              <w:t xml:space="preserve"> to which it is attached in the </w:t>
            </w:r>
            <w:r>
              <w:rPr>
                <w:rFonts w:eastAsia="Arial" w:cs="Arial"/>
                <w:sz w:val="22"/>
                <w:szCs w:val="22"/>
                <w:lang w:val="fr-FR" w:eastAsia="zh-CN" w:bidi="ar-SA"/>
              </w:rPr>
              <w:t xml:space="preserve">^sh:property</w:t>
            </w:r>
            <w:r>
              <w:rPr>
                <w:rFonts w:eastAsia="Arial" w:cs="Arial"/>
                <w:sz w:val="22"/>
                <w:szCs w:val="22"/>
                <w:lang w:val="fr-FR" w:eastAsia="zh-CN" w:bidi="ar-SA"/>
              </w:rPr>
              <w:t xml:space="preserve"> column (in each “section” the </w:t>
            </w:r>
            <w:r>
              <w:rPr>
                <w:rFonts w:eastAsia="Arial" w:cs="Arial"/>
                <w:sz w:val="22"/>
                <w:szCs w:val="22"/>
                <w:lang w:val="fr-FR" w:eastAsia="zh-CN" w:bidi="ar-SA"/>
              </w:rPr>
              <w:t xml:space="preserve">^sh:property</w:t>
            </w:r>
            <w:r>
              <w:rPr>
                <w:rFonts w:eastAsia="Arial" w:cs="Arial"/>
                <w:sz w:val="22"/>
                <w:szCs w:val="22"/>
                <w:lang w:val="fr-FR" w:eastAsia="zh-CN" w:bidi="ar-SA"/>
              </w:rPr>
              <w:t xml:space="preserve"> is always the same), and the </w:t>
            </w:r>
            <w:r>
              <w:rPr>
                <w:rFonts w:eastAsia="Arial" w:cs="Arial"/>
                <w:sz w:val="22"/>
                <w:szCs w:val="22"/>
                <w:lang w:val="fr-FR" w:eastAsia="zh-CN" w:bidi="ar-SA"/>
              </w:rPr>
              <w:t xml:space="preserve">Entity</w:t>
            </w:r>
            <w:r>
              <w:rPr>
                <w:rFonts w:eastAsia="Arial" w:cs="Arial"/>
                <w:sz w:val="22"/>
                <w:szCs w:val="22"/>
                <w:lang w:val="fr-FR" w:eastAsia="zh-CN" w:bidi="ar-SA"/>
              </w:rPr>
              <w:t xml:space="preserve"> to which it refers to in the </w:t>
            </w:r>
            <w:r>
              <w:rPr>
                <w:rFonts w:ascii="Consolas" w:hAnsi="Consolas" w:eastAsia="Consolas" w:cs="Consolas"/>
                <w:sz w:val="22"/>
                <w:szCs w:val="22"/>
                <w:u w:val="single"/>
                <w:lang w:val="fr-FR" w:eastAsia="zh-CN" w:bidi="ar-SA"/>
              </w:rPr>
              <w:t xml:space="preserve">sh:class</w:t>
            </w:r>
            <w:r>
              <w:rPr>
                <w:rFonts w:eastAsia="Arial" w:cs="Arial"/>
                <w:sz w:val="22"/>
                <w:szCs w:val="22"/>
                <w:lang w:val="fr-FR" w:eastAsia="zh-CN" w:bidi="ar-SA"/>
              </w:rPr>
              <w:t xml:space="preserve"> column.</w:t>
            </w:r>
            <w:r>
              <w:rPr>
                <w:sz w:val="22"/>
                <w:szCs w:val="22"/>
                <w:lang w:val="fr-FR" w:eastAsia="zh-CN" w:bidi="ar-SA"/>
              </w:rPr>
            </w:r>
          </w:p>
          <w:p>
            <w:pPr>
              <w:pStyle w:val="778"/>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76" w:lineRule="auto"/>
              <w:ind/>
              <w:jc w:val="left"/>
              <w:rPr>
                <w:ins w:id="102" w:author="Auteur inconnu" w:date="2024-07-11T19:06:09Z"/>
                <w:rFonts w:ascii="Arial" w:hAnsi="Arial" w:eastAsia="Arial" w:cs="Arial"/>
                <w:sz w:val="22"/>
                <w:szCs w:val="22"/>
                <w:lang w:val="fr-FR" w:eastAsia="zh-CN" w:bidi="ar-SA"/>
              </w:rPr>
            </w:pPr>
            <w:ins w:id="103" w:author="Auteur inconnu" w:date="2024-07-11T19:06:09Z">
              <w:r>
                <mc:AlternateContent>
                  <mc:Choice Requires="wpg">
                    <w:drawing>
                      <wp:inline xmlns:wp="http://schemas.openxmlformats.org/drawingml/2006/wordprocessingDrawing" distT="0" distB="0" distL="0" distR="0">
                        <wp:extent cx="5705475" cy="3284220"/>
                        <wp:effectExtent l="0" t="0" r="0" b="0"/>
                        <wp:docPr id="2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pic:cNvPicPr>
                                  <a:picLocks noChangeAspect="1"/>
                                </pic:cNvPicPr>
                                <pic:nvPr/>
                              </pic:nvPicPr>
                              <pic:blipFill>
                                <a:blip r:embed="rId48"/>
                                <a:stretch/>
                              </pic:blipFill>
                              <pic:spPr bwMode="auto">
                                <a:xfrm>
                                  <a:off x="0" y="0"/>
                                  <a:ext cx="5705475" cy="32842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49.25pt;height:258.60pt;mso-wrap-distance-left:0.00pt;mso-wrap-distance-top:0.00pt;mso-wrap-distance-right:0.00pt;mso-wrap-distance-bottom:0.00pt;z-index:1;" stroked="false">
                        <v:imagedata r:id="rId48" o:title=""/>
                        <o:lock v:ext="edit" rotation="t"/>
                      </v:shape>
                    </w:pict>
                  </mc:Fallback>
                </mc:AlternateContent>
              </w:r>
            </w:ins>
            <w:ins w:id="104" w:author="Auteur inconnu" w:date="2024-07-11T19:06:09Z">
              <w:r>
                <w:rPr>
                  <w:rFonts w:ascii="Arial" w:hAnsi="Arial" w:eastAsia="Arial" w:cs="Arial"/>
                  <w:sz w:val="22"/>
                  <w:szCs w:val="22"/>
                  <w:lang w:val="fr-FR" w:eastAsia="zh-CN" w:bidi="ar-SA"/>
                </w:rPr>
              </w:r>
            </w:ins>
          </w:p>
          <w:p>
            <w:pPr>
              <w:pStyle w:val="778"/>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As a result we can see - when index.html is refreshed - the object properties </w:t>
            </w:r>
            <w:r>
              <w:rPr>
                <w:rFonts w:eastAsia="Arial" w:cs="Arial"/>
                <w:i/>
                <w:sz w:val="22"/>
                <w:szCs w:val="22"/>
                <w:lang w:val="fr-FR" w:eastAsia="zh-CN" w:bidi="ar-SA"/>
              </w:rPr>
              <w:t xml:space="preserve">in italic</w:t>
            </w:r>
            <w:r>
              <w:rPr>
                <w:rFonts w:eastAsia="Arial" w:cs="Arial"/>
                <w:sz w:val="22"/>
                <w:szCs w:val="22"/>
                <w:lang w:val="fr-FR" w:eastAsia="zh-CN" w:bidi="ar-SA"/>
              </w:rPr>
              <w:t xml:space="preserve"> appear in the interface, between the </w:t>
            </w:r>
            <w:r>
              <w:rPr>
                <w:rFonts w:eastAsia="Arial" w:cs="Arial"/>
                <w:sz w:val="22"/>
                <w:szCs w:val="22"/>
                <w:lang w:val="fr-FR" w:eastAsia="zh-CN" w:bidi="ar-SA"/>
              </w:rPr>
              <w:t xml:space="preserve">Entities</w:t>
            </w:r>
            <w:r>
              <w:rPr>
                <w:rFonts w:eastAsia="Arial" w:cs="Arial"/>
                <w:sz w:val="22"/>
                <w:szCs w:val="22"/>
                <w:lang w:val="fr-FR" w:eastAsia="zh-CN" w:bidi="ar-SA"/>
              </w:rPr>
              <w:t xml:space="preserve"> items :</w:t>
            </w:r>
            <w:r>
              <w:rPr>
                <w:rFonts w:ascii="Arial" w:hAnsi="Arial" w:eastAsia="Arial" w:cs="Arial"/>
                <w:sz w:val="22"/>
                <w:szCs w:val="22"/>
                <w:lang w:val="fr-FR" w:eastAsia="zh-CN" w:bidi="ar-SA"/>
              </w:rPr>
            </w:r>
          </w:p>
          <w:p>
            <w:pPr>
              <w:pStyle w:val="778"/>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76"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695950" cy="2832100"/>
                      <wp:effectExtent l="0" t="0" r="0" b="0"/>
                      <wp:docPr id="24"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2.png" descr=""/>
                              <pic:cNvPicPr>
                                <a:picLocks noChangeAspect="1"/>
                              </pic:cNvPicPr>
                              <pic:nvPr/>
                            </pic:nvPicPr>
                            <pic:blipFill>
                              <a:blip r:embed="rId49"/>
                              <a:stretch/>
                            </pic:blipFill>
                            <pic:spPr bwMode="auto">
                              <a:xfrm>
                                <a:off x="0" y="0"/>
                                <a:ext cx="5695950" cy="2832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48.50pt;height:223.00pt;mso-wrap-distance-left:0.00pt;mso-wrap-distance-top:0.00pt;mso-wrap-distance-right:0.00pt;mso-wrap-distance-bottom:0.00pt;z-index:1;" stroked="false">
                      <v:imagedata r:id="rId49" o:title=""/>
                      <o:lock v:ext="edit" rotation="t"/>
                    </v:shape>
                  </w:pict>
                </mc:Fallback>
              </mc:AlternateContent>
            </w:r>
            <w:r>
              <w:rPr>
                <w:rFonts w:ascii="Arial" w:hAnsi="Arial" w:eastAsia="Arial" w:cs="Arial"/>
                <w:sz w:val="22"/>
                <w:szCs w:val="22"/>
                <w:lang w:val="fr-FR" w:eastAsia="zh-CN" w:bidi="ar-SA"/>
              </w:rPr>
            </w:r>
          </w:p>
          <w:p>
            <w:pPr>
              <w:pStyle w:val="778"/>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The tooltip of the property is displayed if it was added before in the configuration file.</w:t>
            </w:r>
            <w:r>
              <w:rPr>
                <w:rFonts w:ascii="Arial" w:hAnsi="Arial" w:eastAsia="Arial" w:cs="Arial"/>
                <w:sz w:val="22"/>
                <w:szCs w:val="22"/>
                <w:lang w:val="fr-FR" w:eastAsia="zh-CN" w:bidi="ar-SA"/>
              </w:rPr>
            </w:r>
          </w:p>
          <w:p>
            <w:pPr>
              <w:pStyle w:val="778"/>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76" w:lineRule="auto"/>
              <w:ind/>
              <w:jc w:val="left"/>
              <w:rPr>
                <w:sz w:val="22"/>
                <w:szCs w:val="22"/>
                <w:lang w:val="fr-FR" w:eastAsia="zh-CN" w:bidi="ar-SA"/>
              </w:rPr>
            </w:pPr>
            <w:r>
              <w:rPr>
                <w:rFonts w:eastAsia="Arial" w:cs="Arial"/>
                <w:sz w:val="22"/>
                <w:szCs w:val="22"/>
                <w:lang w:val="fr-FR" w:eastAsia="zh-CN" w:bidi="ar-SA"/>
              </w:rPr>
              <w:t xml:space="preserve">We see a dropdown list appears when the range of the query (i.e. the “object” </w:t>
            </w:r>
            <w:r>
              <w:rPr>
                <w:rFonts w:eastAsia="Arial" w:cs="Arial"/>
                <w:sz w:val="22"/>
                <w:szCs w:val="22"/>
                <w:lang w:val="fr-FR" w:eastAsia="zh-CN" w:bidi="ar-SA"/>
              </w:rPr>
              <w:t xml:space="preserve">Entity</w:t>
            </w:r>
            <w:r>
              <w:rPr>
                <w:rFonts w:eastAsia="Arial" w:cs="Arial"/>
                <w:sz w:val="22"/>
                <w:szCs w:val="22"/>
                <w:lang w:val="fr-FR" w:eastAsia="zh-CN" w:bidi="ar-SA"/>
              </w:rPr>
              <w:t xml:space="preserve"> of the assertion) is chosen. As explained before, the way the selected values are to be displayed depends on the type (</w:t>
            </w:r>
            <w:r>
              <w:rPr>
                <w:rFonts w:ascii="Consolas" w:hAnsi="Consolas" w:eastAsia="Consolas" w:cs="Consolas"/>
                <w:sz w:val="22"/>
                <w:szCs w:val="22"/>
                <w:u w:val="single"/>
                <w:shd w:val="clear" w:color="auto" w:fill="auto"/>
                <w:lang w:val="fr-FR" w:eastAsia="zh-CN" w:bidi="ar-SA"/>
              </w:rPr>
              <w:t xml:space="preserve">dash:searchWidget</w:t>
            </w:r>
            <w:r>
              <w:rPr>
                <w:rFonts w:eastAsia="Arial" w:cs="Arial"/>
                <w:sz w:val="22"/>
                <w:szCs w:val="22"/>
                <w:lang w:val="fr-FR" w:eastAsia="zh-CN" w:bidi="ar-SA"/>
              </w:rPr>
              <w:t xml:space="preserve">) of the property, also referred to as the “widget” of the property.</w:t>
            </w:r>
            <w:r>
              <w:rPr>
                <w:sz w:val="22"/>
                <w:szCs w:val="22"/>
                <w:lang w:val="fr-FR" w:eastAsia="zh-CN" w:bidi="ar-SA"/>
              </w:rPr>
            </w:r>
          </w:p>
          <w:p>
            <w:pPr>
              <w:pStyle w:val="778"/>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c>
      </w:tr>
    </w:tbl>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80"/>
        <w:pBdr/>
        <w:spacing w:after="240" w:before="240"/>
        <w:ind/>
        <w:rPr>
          <w:highlight w:val="none"/>
          <w:shd w:val="clear" w:color="auto" w:fill="ffff00"/>
        </w:rPr>
      </w:pPr>
      <w:r/>
      <w:bookmarkStart w:id="18" w:name="_qjgkb0vzqbsg"/>
      <w:r/>
      <w:bookmarkEnd w:id="18"/>
      <w:r>
        <w:rPr>
          <w:rFonts w:ascii="Trebuchet MS" w:hAnsi="Trebuchet MS" w:eastAsia="Trebuchet MS" w:cs="Trebuchet MS"/>
          <w:color w:val="000000"/>
          <w:shd w:val="clear" w:color="auto" w:fill="ffff00"/>
          <w:lang w:val="fr-FR" w:eastAsia="zh-CN" w:bidi="ar-SA"/>
        </w:rPr>
        <w:t xml:space="preserve">Selecting property types (widgets)</w:t>
      </w:r>
      <w:r>
        <w:rPr>
          <w:shd w:val="clear" w:color="auto" w:fill="ffff00"/>
        </w:rPr>
      </w:r>
      <w:r>
        <w:rPr>
          <w:highlight w:val="none"/>
          <w:shd w:val="clear" w:color="auto" w:fill="ffff00"/>
        </w:rPr>
      </w:r>
    </w:p>
    <w:p>
      <w:pPr>
        <w:pStyle w:val="778"/>
        <w:pBdr/>
        <w:spacing/>
        <w:ind/>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778"/>
        <w:pBdr/>
        <w:shd w:val="clear" w:color="auto" w:fill="ffffff"/>
        <w:spacing w:after="240" w:before="0"/>
        <w:ind/>
        <w:rPr>
          <w:highlight w:val="none"/>
          <w:shd w:val="clear" w:color="auto" w:fill="ffff00"/>
        </w:rPr>
      </w:pPr>
      <w:r>
        <w:rPr>
          <w:rFonts w:ascii="Arial" w:hAnsi="Arial" w:eastAsia="Arial" w:cs="Arial"/>
          <w:color w:val="auto"/>
          <w:shd w:val="clear" w:color="auto" w:fill="ffff00"/>
          <w:lang w:val="fr-FR" w:eastAsia="zh-CN" w:bidi="ar-SA"/>
        </w:rPr>
        <w:t xml:space="preserve">For now Sparnatural offers the following ways of selecting a value for a criteria :</w:t>
      </w:r>
      <w:r>
        <w:rPr>
          <w:highlight w:val="none"/>
          <w:shd w:val="clear" w:color="auto" w:fill="ffff00"/>
        </w:rPr>
      </w:r>
    </w:p>
    <w:tbl>
      <w:tblPr>
        <w:tblW w:w="9150"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3207"/>
        <w:gridCol w:w="5942"/>
      </w:tblGrid>
      <w:tr>
        <w:trPr>
          <w:trHeight w:val="415"/>
        </w:trPr>
        <w:tc>
          <w:tcPr>
            <w:shd w:val="clear" w:color="auto" w:fill="cfe2f3"/>
            <w:tcBorders>
              <w:top w:val="single" w:color="000000" w:sz="8" w:space="0"/>
              <w:left w:val="single" w:color="000000" w:sz="8" w:space="0"/>
              <w:bottom w:val="single" w:color="000000" w:sz="8" w:space="0"/>
              <w:right w:val="single" w:color="000000" w:sz="8" w:space="0"/>
            </w:tcBorders>
            <w:tcW w:w="3207" w:type="dxa"/>
            <w:textDirection w:val="lrTb"/>
            <w:noWrap w:val="false"/>
          </w:tcPr>
          <w:p>
            <w:pPr>
              <w:pStyle w:val="778"/>
              <w:widowControl w:val="false"/>
              <w:pBdr/>
              <w:spacing w:after="0" w:before="0" w:line="240" w:lineRule="auto"/>
              <w:ind/>
              <w:jc w:val="left"/>
              <w:rPr>
                <w:sz w:val="20"/>
                <w:szCs w:val="20"/>
              </w:rPr>
            </w:pPr>
            <w:r>
              <w:rPr>
                <w:rFonts w:eastAsia="Arial" w:cs="Arial"/>
                <w:sz w:val="20"/>
                <w:szCs w:val="20"/>
                <w:lang w:val="fr-FR" w:eastAsia="zh-CN" w:bidi="ar-SA"/>
              </w:rPr>
              <w:t xml:space="preserve">Widget type (</w:t>
            </w:r>
            <w:r>
              <w:rPr>
                <w:rFonts w:eastAsia="Arial" w:cs="Arial"/>
                <w:sz w:val="20"/>
                <w:szCs w:val="20"/>
                <w:lang w:val="fr-FR" w:eastAsia="zh-CN" w:bidi="ar-SA"/>
              </w:rPr>
              <w:t xml:space="preserve">dash:searchWidget</w:t>
            </w:r>
            <w:r>
              <w:rPr>
                <w:rFonts w:eastAsia="Arial" w:cs="Arial"/>
                <w:sz w:val="20"/>
                <w:szCs w:val="20"/>
                <w:lang w:val="fr-FR" w:eastAsia="zh-CN" w:bidi="ar-SA"/>
              </w:rPr>
              <w:t xml:space="preserve">)</w:t>
            </w:r>
            <w:r>
              <w:rPr>
                <w:sz w:val="20"/>
                <w:szCs w:val="20"/>
              </w:rPr>
            </w:r>
          </w:p>
        </w:tc>
        <w:tc>
          <w:tcPr>
            <w:shd w:val="clear" w:color="auto" w:fill="cfe2f3"/>
            <w:tcBorders>
              <w:top w:val="single" w:color="000000" w:sz="8" w:space="0"/>
              <w:left w:val="single" w:color="000000" w:sz="8" w:space="0"/>
              <w:bottom w:val="single" w:color="000000" w:sz="8" w:space="0"/>
              <w:right w:val="single" w:color="000000" w:sz="8" w:space="0"/>
            </w:tcBorders>
            <w:tcW w:w="5942" w:type="dxa"/>
            <w:textDirection w:val="lrTb"/>
            <w:noWrap w:val="false"/>
          </w:tcPr>
          <w:p>
            <w:pPr>
              <w:pStyle w:val="778"/>
              <w:widowControl w:val="false"/>
              <w:pBdr/>
              <w:spacing w:after="0" w:before="0" w:line="240" w:lineRule="auto"/>
              <w:ind/>
              <w:jc w:val="left"/>
              <w:rPr>
                <w:sz w:val="20"/>
                <w:szCs w:val="20"/>
              </w:rPr>
            </w:pPr>
            <w:r>
              <w:rPr>
                <w:rFonts w:eastAsia="Arial" w:cs="Arial"/>
                <w:sz w:val="20"/>
                <w:szCs w:val="20"/>
                <w:lang w:val="fr-FR" w:eastAsia="zh-CN" w:bidi="ar-SA"/>
              </w:rPr>
              <w:t xml:space="preserve">Description</w:t>
            </w:r>
            <w:r>
              <w:rPr>
                <w:sz w:val="20"/>
                <w:szCs w:val="20"/>
              </w:rPr>
            </w:r>
          </w:p>
        </w:tc>
      </w:tr>
      <w:tr>
        <w:trPr>
          <w:trHeight w:val="415"/>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778"/>
              <w:widowControl w:val="false"/>
              <w:pBdr/>
              <w:spacing w:after="0" w:before="0" w:line="240" w:lineRule="auto"/>
              <w:ind/>
              <w:jc w:val="left"/>
              <w:rPr>
                <w:b/>
                <w:sz w:val="20"/>
                <w:szCs w:val="20"/>
              </w:rPr>
            </w:pPr>
            <w:r>
              <w:rPr>
                <w:rFonts w:eastAsia="Arial" w:cs="Arial"/>
                <w:b/>
                <w:sz w:val="20"/>
                <w:szCs w:val="20"/>
                <w:lang w:val="fr-FR" w:eastAsia="zh-CN" w:bidi="ar-SA"/>
              </w:rPr>
              <w:t xml:space="preserve">core:ListProperty</w:t>
            </w:r>
            <w:r>
              <w:rPr>
                <w:b/>
                <w:sz w:val="20"/>
                <w:szCs w:val="20"/>
              </w:rPr>
            </w:r>
          </w:p>
          <w:p>
            <w:pPr>
              <w:pStyle w:val="778"/>
              <w:widowControl w:val="false"/>
              <w:pBdr/>
              <w:spacing w:after="0" w:before="0" w:line="240" w:lineRule="auto"/>
              <w:ind/>
              <w:jc w:val="left"/>
              <w:rPr>
                <w:sz w:val="20"/>
                <w:szCs w:val="20"/>
              </w:rPr>
            </w:pPr>
            <w:r>
              <w:rPr>
                <w:sz w:val="20"/>
                <w:szCs w:val="20"/>
              </w:rPr>
            </w:r>
            <w:r>
              <w:rPr>
                <w:sz w:val="20"/>
                <w:szCs w:val="20"/>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778"/>
              <w:widowControl w:val="false"/>
              <w:pBdr/>
              <w:spacing w:after="0" w:before="0" w:line="240" w:lineRule="auto"/>
              <w:ind/>
              <w:jc w:val="left"/>
              <w:rPr>
                <w:sz w:val="20"/>
                <w:szCs w:val="20"/>
              </w:rPr>
            </w:pPr>
            <w:r>
              <w:rPr>
                <w:rFonts w:eastAsia="Arial" w:cs="Arial"/>
                <w:sz w:val="20"/>
                <w:szCs w:val="20"/>
                <w:lang w:val="fr-FR" w:eastAsia="zh-CN" w:bidi="ar-SA"/>
              </w:rPr>
              <w:t xml:space="preserve">dropdown list widget</w:t>
            </w:r>
            <w:r>
              <w:rPr>
                <w:sz w:val="20"/>
                <w:szCs w:val="20"/>
              </w:rPr>
            </w:r>
          </w:p>
        </w:tc>
      </w:tr>
      <w:tr>
        <w:trPr>
          <w:trHeight w:val="565"/>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778"/>
              <w:widowControl w:val="false"/>
              <w:pBdr/>
              <w:spacing w:after="0" w:before="0" w:line="240" w:lineRule="auto"/>
              <w:ind/>
              <w:jc w:val="left"/>
              <w:rPr>
                <w:b/>
                <w:sz w:val="20"/>
                <w:szCs w:val="20"/>
              </w:rPr>
            </w:pPr>
            <w:r>
              <w:rPr>
                <w:rFonts w:eastAsia="Arial" w:cs="Arial"/>
                <w:b/>
                <w:sz w:val="20"/>
                <w:szCs w:val="20"/>
                <w:lang w:val="fr-FR" w:eastAsia="zh-CN" w:bidi="ar-SA"/>
              </w:rPr>
              <w:t xml:space="preserve">core:AutocompleteProperty</w:t>
            </w:r>
            <w:r>
              <w:rPr>
                <w:b/>
                <w:sz w:val="20"/>
                <w:szCs w:val="20"/>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778"/>
              <w:widowControl w:val="false"/>
              <w:pBdr/>
              <w:spacing w:after="0" w:before="0" w:line="240" w:lineRule="auto"/>
              <w:ind/>
              <w:jc w:val="left"/>
              <w:rPr>
                <w:sz w:val="20"/>
                <w:szCs w:val="20"/>
              </w:rPr>
            </w:pPr>
            <w:r>
              <w:rPr>
                <w:rFonts w:eastAsia="Arial" w:cs="Arial"/>
                <w:sz w:val="20"/>
                <w:szCs w:val="20"/>
                <w:lang w:val="fr-FR" w:eastAsia="zh-CN" w:bidi="ar-SA"/>
              </w:rPr>
              <w:t xml:space="preserve">autocomplete search field</w:t>
            </w:r>
            <w:r>
              <w:rPr>
                <w:sz w:val="20"/>
                <w:szCs w:val="20"/>
              </w:rPr>
            </w:r>
          </w:p>
        </w:tc>
      </w:tr>
      <w:tr>
        <w:trPr>
          <w:trHeight w:val="535"/>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778"/>
              <w:widowControl w:val="false"/>
              <w:pBdr/>
              <w:spacing w:after="0" w:before="0" w:line="240" w:lineRule="auto"/>
              <w:ind/>
              <w:jc w:val="left"/>
              <w:rPr>
                <w:b/>
                <w:sz w:val="20"/>
                <w:szCs w:val="20"/>
              </w:rPr>
            </w:pPr>
            <w:r>
              <w:rPr>
                <w:rFonts w:eastAsia="Arial" w:cs="Arial"/>
                <w:b/>
                <w:sz w:val="20"/>
                <w:szCs w:val="20"/>
                <w:lang w:val="fr-FR" w:eastAsia="zh-CN" w:bidi="ar-SA"/>
              </w:rPr>
              <w:t xml:space="preserve">core:TreeProperty</w:t>
            </w:r>
            <w:r>
              <w:rPr>
                <w:b/>
                <w:sz w:val="20"/>
                <w:szCs w:val="20"/>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778"/>
              <w:widowControl w:val="false"/>
              <w:pBdr/>
              <w:spacing w:after="0" w:before="0" w:line="240" w:lineRule="auto"/>
              <w:ind/>
              <w:jc w:val="left"/>
              <w:rPr>
                <w:sz w:val="20"/>
                <w:szCs w:val="20"/>
              </w:rPr>
            </w:pPr>
            <w:r>
              <w:rPr>
                <w:rFonts w:eastAsia="Arial" w:cs="Arial"/>
                <w:sz w:val="20"/>
                <w:szCs w:val="20"/>
                <w:lang w:val="fr-FR" w:eastAsia="zh-CN" w:bidi="ar-SA"/>
              </w:rPr>
              <w:t xml:space="preserve">tree browsing widget, useful with some tree-shaped values, typically SKOS hierarchies, part-of hierarchies, etc;</w:t>
            </w:r>
            <w:r>
              <w:rPr>
                <w:sz w:val="20"/>
                <w:szCs w:val="20"/>
              </w:rPr>
            </w:r>
          </w:p>
        </w:tc>
      </w:tr>
      <w:tr>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778"/>
              <w:widowControl w:val="false"/>
              <w:pBdr/>
              <w:spacing w:after="0" w:before="0" w:line="240" w:lineRule="auto"/>
              <w:ind/>
              <w:jc w:val="left"/>
              <w:rPr>
                <w:b/>
                <w:sz w:val="20"/>
                <w:szCs w:val="20"/>
              </w:rPr>
            </w:pPr>
            <w:r>
              <w:rPr>
                <w:rFonts w:eastAsia="Arial" w:cs="Arial"/>
                <w:b/>
                <w:sz w:val="20"/>
                <w:szCs w:val="20"/>
                <w:lang w:val="fr-FR" w:eastAsia="zh-CN" w:bidi="ar-SA"/>
              </w:rPr>
              <w:t xml:space="preserve">core:MapProperty</w:t>
            </w:r>
            <w:r>
              <w:rPr>
                <w:b/>
                <w:sz w:val="20"/>
                <w:szCs w:val="20"/>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778"/>
              <w:widowControl w:val="false"/>
              <w:pBdr/>
              <w:spacing w:after="0" w:before="0" w:line="240" w:lineRule="auto"/>
              <w:ind/>
              <w:jc w:val="left"/>
              <w:rPr>
                <w:sz w:val="20"/>
                <w:szCs w:val="20"/>
              </w:rPr>
            </w:pPr>
            <w:r>
              <w:rPr>
                <w:rFonts w:eastAsia="Arial" w:cs="Arial"/>
                <w:sz w:val="20"/>
                <w:szCs w:val="20"/>
                <w:lang w:val="fr-FR" w:eastAsia="zh-CN" w:bidi="ar-SA"/>
              </w:rPr>
              <w:t xml:space="preserve">map selection widget (GeoSPARQL queries)</w:t>
            </w:r>
            <w:r>
              <w:rPr>
                <w:sz w:val="20"/>
                <w:szCs w:val="20"/>
              </w:rPr>
            </w:r>
          </w:p>
        </w:tc>
      </w:tr>
      <w:tr>
        <w:trPr>
          <w:trHeight w:val="593"/>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778"/>
              <w:widowControl w:val="false"/>
              <w:pBdr/>
              <w:spacing w:after="0" w:before="0" w:line="240" w:lineRule="auto"/>
              <w:ind/>
              <w:jc w:val="left"/>
              <w:rPr>
                <w:b/>
                <w:sz w:val="20"/>
                <w:szCs w:val="20"/>
              </w:rPr>
            </w:pPr>
            <w:r>
              <w:rPr>
                <w:rFonts w:eastAsia="Arial" w:cs="Arial"/>
                <w:b/>
                <w:sz w:val="20"/>
                <w:szCs w:val="20"/>
                <w:lang w:val="fr-FR" w:eastAsia="zh-CN" w:bidi="ar-SA"/>
              </w:rPr>
              <w:t xml:space="preserve">core:SearchProperty, core:StringEqualsProperty, core:GraphDBSearchProperty</w:t>
            </w:r>
            <w:r>
              <w:rPr>
                <w:b/>
                <w:sz w:val="20"/>
                <w:szCs w:val="20"/>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778"/>
              <w:widowControl w:val="false"/>
              <w:pBdr/>
              <w:spacing w:after="0" w:before="0" w:line="240" w:lineRule="auto"/>
              <w:ind/>
              <w:jc w:val="left"/>
              <w:rPr>
                <w:sz w:val="20"/>
                <w:szCs w:val="20"/>
              </w:rPr>
            </w:pPr>
            <w:r>
              <w:rPr>
                <w:rFonts w:eastAsia="Arial" w:cs="Arial"/>
                <w:sz w:val="20"/>
                <w:szCs w:val="20"/>
                <w:lang w:val="fr-FR" w:eastAsia="zh-CN" w:bidi="ar-SA"/>
              </w:rPr>
              <w:t xml:space="preserve">string search widget, searched as regex or as exact string</w:t>
            </w:r>
            <w:r>
              <w:rPr>
                <w:sz w:val="20"/>
                <w:szCs w:val="20"/>
              </w:rPr>
            </w:r>
          </w:p>
        </w:tc>
      </w:tr>
      <w:tr>
        <w:trPr>
          <w:trHeight w:val="355"/>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778"/>
              <w:widowControl w:val="false"/>
              <w:pBdr/>
              <w:spacing w:after="0" w:before="0" w:line="240" w:lineRule="auto"/>
              <w:ind/>
              <w:jc w:val="left"/>
              <w:rPr>
                <w:b/>
                <w:sz w:val="20"/>
                <w:szCs w:val="20"/>
              </w:rPr>
            </w:pPr>
            <w:r>
              <w:rPr>
                <w:rFonts w:eastAsia="Arial" w:cs="Arial"/>
                <w:b/>
                <w:sz w:val="20"/>
                <w:szCs w:val="20"/>
                <w:lang w:val="fr-FR" w:eastAsia="zh-CN" w:bidi="ar-SA"/>
              </w:rPr>
              <w:t xml:space="preserve">core:TimeProperty-Date, core:TimeProperty-Year</w:t>
            </w:r>
            <w:r>
              <w:rPr>
                <w:b/>
                <w:sz w:val="20"/>
                <w:szCs w:val="20"/>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778"/>
              <w:widowControl w:val="false"/>
              <w:pBdr/>
              <w:spacing w:after="0" w:before="0" w:line="240" w:lineRule="auto"/>
              <w:ind/>
              <w:jc w:val="left"/>
              <w:rPr>
                <w:sz w:val="20"/>
                <w:szCs w:val="20"/>
              </w:rPr>
            </w:pPr>
            <w:r>
              <w:rPr>
                <w:rFonts w:eastAsia="Arial" w:cs="Arial"/>
                <w:sz w:val="20"/>
                <w:szCs w:val="20"/>
                <w:lang w:val="fr-FR" w:eastAsia="zh-CN" w:bidi="ar-SA"/>
              </w:rPr>
              <w:t xml:space="preserve">date range widget (date or year precision)</w:t>
            </w:r>
            <w:r>
              <w:rPr>
                <w:sz w:val="20"/>
                <w:szCs w:val="20"/>
              </w:rPr>
            </w:r>
          </w:p>
        </w:tc>
      </w:tr>
      <w:tr>
        <w:trPr>
          <w:trHeight w:val="177"/>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778"/>
              <w:widowControl w:val="false"/>
              <w:pBdr/>
              <w:spacing w:after="0" w:before="0" w:line="240" w:lineRule="auto"/>
              <w:ind/>
              <w:jc w:val="left"/>
              <w:rPr>
                <w:b/>
                <w:sz w:val="20"/>
                <w:szCs w:val="20"/>
              </w:rPr>
            </w:pPr>
            <w:r>
              <w:rPr>
                <w:rFonts w:eastAsia="Arial" w:cs="Arial"/>
                <w:b/>
                <w:sz w:val="20"/>
                <w:szCs w:val="20"/>
                <w:lang w:val="fr-FR" w:eastAsia="zh-CN" w:bidi="ar-SA"/>
              </w:rPr>
              <w:t xml:space="preserve">core:BooleanProperty</w:t>
            </w:r>
            <w:r>
              <w:rPr>
                <w:b/>
                <w:sz w:val="20"/>
                <w:szCs w:val="20"/>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778"/>
              <w:widowControl w:val="false"/>
              <w:pBdr/>
              <w:spacing w:after="0" w:before="0" w:line="240" w:lineRule="auto"/>
              <w:ind/>
              <w:jc w:val="left"/>
              <w:rPr>
                <w:sz w:val="20"/>
                <w:szCs w:val="20"/>
              </w:rPr>
            </w:pPr>
            <w:r>
              <w:rPr>
                <w:rFonts w:eastAsia="Arial" w:cs="Arial"/>
                <w:sz w:val="20"/>
                <w:szCs w:val="20"/>
                <w:lang w:val="fr-FR" w:eastAsia="zh-CN" w:bidi="ar-SA"/>
              </w:rPr>
              <w:t xml:space="preserve">boolean widget (true/false, yes/no values…)</w:t>
            </w:r>
            <w:r>
              <w:rPr>
                <w:sz w:val="20"/>
                <w:szCs w:val="20"/>
              </w:rPr>
            </w:r>
          </w:p>
        </w:tc>
      </w:tr>
      <w:tr>
        <w:trPr>
          <w:trHeight w:val="310"/>
        </w:trPr>
        <w:tc>
          <w:tcPr>
            <w:shd w:val="clear" w:color="auto" w:fill="auto"/>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778"/>
              <w:widowControl w:val="false"/>
              <w:pBdr/>
              <w:spacing w:after="0" w:before="0" w:line="240" w:lineRule="auto"/>
              <w:ind/>
              <w:jc w:val="left"/>
              <w:rPr>
                <w:b/>
                <w:sz w:val="20"/>
                <w:szCs w:val="20"/>
              </w:rPr>
            </w:pPr>
            <w:r>
              <w:rPr>
                <w:rFonts w:eastAsia="Arial" w:cs="Arial"/>
                <w:b/>
                <w:sz w:val="20"/>
                <w:szCs w:val="20"/>
                <w:lang w:val="fr-FR" w:eastAsia="zh-CN" w:bidi="ar-SA"/>
              </w:rPr>
              <w:t xml:space="preserve">core:NonSelectableProperty</w:t>
            </w:r>
            <w:r>
              <w:rPr>
                <w:b/>
                <w:sz w:val="20"/>
                <w:szCs w:val="20"/>
              </w:rPr>
            </w:r>
          </w:p>
        </w:tc>
        <w:tc>
          <w:tcPr>
            <w:shd w:val="clear" w:color="auto" w:fill="auto"/>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778"/>
              <w:widowControl w:val="false"/>
              <w:pBdr/>
              <w:spacing w:after="0" w:before="0" w:line="240" w:lineRule="auto"/>
              <w:ind/>
              <w:jc w:val="left"/>
              <w:rPr>
                <w:sz w:val="20"/>
                <w:szCs w:val="20"/>
              </w:rPr>
            </w:pPr>
            <w:r>
              <w:rPr>
                <w:rFonts w:eastAsia="Arial" w:cs="Arial"/>
                <w:sz w:val="20"/>
                <w:szCs w:val="20"/>
                <w:lang w:val="fr-FR" w:eastAsia="zh-CN" w:bidi="ar-SA"/>
              </w:rPr>
              <w:t xml:space="preserve">no value selection (useful for 'intermediate' </w:t>
            </w:r>
            <w:r>
              <w:rPr>
                <w:rFonts w:eastAsia="Arial" w:cs="Arial"/>
                <w:sz w:val="20"/>
                <w:szCs w:val="20"/>
                <w:lang w:val="fr-FR" w:eastAsia="zh-CN" w:bidi="ar-SA"/>
              </w:rPr>
              <w:t xml:space="preserve">E</w:t>
            </w:r>
            <w:r>
              <w:rPr>
                <w:rFonts w:eastAsia="Arial" w:cs="Arial"/>
                <w:sz w:val="20"/>
                <w:szCs w:val="20"/>
                <w:lang w:val="fr-FR" w:eastAsia="zh-CN" w:bidi="ar-SA"/>
              </w:rPr>
              <w:t xml:space="preserve">ntities whose values don’t need to be displayed)</w:t>
            </w:r>
            <w:r>
              <w:rPr>
                <w:sz w:val="20"/>
                <w:szCs w:val="20"/>
              </w:rPr>
            </w:r>
          </w:p>
        </w:tc>
      </w:tr>
      <w:tr>
        <w:trPr>
          <w:trHeight w:val="310"/>
        </w:trPr>
        <w:tc>
          <w:tcPr>
            <w:shd w:val="clear" w:color="ffffff" w:fill="ffffff"/>
            <w:tcBorders>
              <w:top w:val="single" w:color="000000" w:sz="8" w:space="0"/>
              <w:left w:val="single" w:color="000000" w:sz="8" w:space="0"/>
              <w:bottom w:val="single" w:color="000000" w:sz="8" w:space="0"/>
              <w:right w:val="single" w:color="000000" w:sz="8" w:space="0"/>
            </w:tcBorders>
            <w:tcW w:w="3207" w:type="dxa"/>
            <w:vAlign w:val="center"/>
            <w:textDirection w:val="lrTb"/>
            <w:noWrap w:val="false"/>
          </w:tcPr>
          <w:p>
            <w:pPr>
              <w:pStyle w:val="778"/>
              <w:widowControl w:val="false"/>
              <w:pBdr/>
              <w:spacing w:after="0" w:before="0" w:line="240" w:lineRule="auto"/>
              <w:ind/>
              <w:jc w:val="left"/>
              <w:rPr>
                <w:b/>
                <w:sz w:val="20"/>
                <w:szCs w:val="20"/>
              </w:rPr>
            </w:pPr>
            <w:r>
              <w:rPr>
                <w:rFonts w:eastAsia="Arial" w:cs="Arial"/>
                <w:b/>
                <w:sz w:val="20"/>
                <w:szCs w:val="20"/>
                <w:lang w:val="fr-FR" w:eastAsia="zh-CN" w:bidi="ar-SA"/>
              </w:rPr>
              <w:t xml:space="preserve">core:NumberProperty</w:t>
            </w:r>
            <w:r>
              <w:rPr>
                <w:b/>
                <w:sz w:val="20"/>
                <w:szCs w:val="20"/>
              </w:rPr>
            </w:r>
          </w:p>
        </w:tc>
        <w:tc>
          <w:tcPr>
            <w:shd w:val="clear" w:color="ffffff" w:fill="ffffff"/>
            <w:tcBorders>
              <w:top w:val="single" w:color="000000" w:sz="8" w:space="0"/>
              <w:left w:val="single" w:color="000000" w:sz="8" w:space="0"/>
              <w:bottom w:val="single" w:color="000000" w:sz="8" w:space="0"/>
              <w:right w:val="single" w:color="000000" w:sz="8" w:space="0"/>
            </w:tcBorders>
            <w:tcW w:w="5942" w:type="dxa"/>
            <w:vAlign w:val="center"/>
            <w:textDirection w:val="lrTb"/>
            <w:noWrap w:val="false"/>
          </w:tcPr>
          <w:p>
            <w:pPr>
              <w:pStyle w:val="778"/>
              <w:widowControl w:val="false"/>
              <w:pBdr/>
              <w:spacing w:after="0" w:before="0" w:line="240" w:lineRule="auto"/>
              <w:ind/>
              <w:jc w:val="left"/>
              <w:rPr>
                <w:sz w:val="20"/>
                <w:szCs w:val="20"/>
              </w:rPr>
            </w:pPr>
            <w:r>
              <w:rPr>
                <w:rFonts w:eastAsia="Arial" w:cs="Arial"/>
                <w:sz w:val="20"/>
                <w:szCs w:val="20"/>
                <w:lang w:val="fr-FR" w:eastAsia="zh-CN" w:bidi="ar-SA"/>
              </w:rPr>
              <w:t xml:space="preserve">Numeric range widget</w:t>
            </w:r>
            <w:r>
              <w:rPr>
                <w:sz w:val="20"/>
                <w:szCs w:val="20"/>
              </w:rPr>
            </w:r>
          </w:p>
        </w:tc>
      </w:tr>
    </w:tbl>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All of them are already fully documented in the </w:t>
      </w:r>
      <w:hyperlink r:id="rId50" w:tooltip="https://docs.sparnatural.eu/widgets.html" w:history="1">
        <w:r>
          <w:rPr>
            <w:color w:val="1155cc"/>
            <w:u w:val="single"/>
          </w:rPr>
          <w:t xml:space="preserve">reference documentation for Sparnatural widgets</w:t>
        </w:r>
      </w:hyperlink>
      <w:r>
        <w:t xml:space="preserve"> .</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The choice of the widget is driven by how we want the user to select a value, and how many different values are available (e.g. lists are good only when the values are relatively small, typically less than 500 distinct values).</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778"/>
              <w:widowControl w:val="false"/>
              <w:pBdr/>
              <w:spacing w:after="0" w:before="0" w:line="240" w:lineRule="auto"/>
              <w:ind/>
              <w:jc w:val="left"/>
              <w:rPr>
                <w:rFonts w:ascii="Trebuchet MS" w:hAnsi="Trebuchet MS" w:eastAsia="Trebuchet MS" w:cs="Trebuchet MS"/>
                <w:b/>
                <w:i/>
                <w:color w:val="666666"/>
                <w:sz w:val="24"/>
                <w:szCs w:val="24"/>
                <w:lang w:val="fr-FR" w:eastAsia="zh-CN" w:bidi="ar-SA"/>
              </w:rPr>
            </w:pPr>
            <w:r>
              <w:rPr>
                <w:rFonts w:ascii="Trebuchet MS" w:hAnsi="Trebuchet MS" w:eastAsia="Trebuchet MS" w:cs="Trebuchet MS"/>
                <w:b/>
                <w:i/>
                <w:color w:val="666666"/>
                <w:sz w:val="24"/>
                <w:szCs w:val="24"/>
                <w:shd w:val="clear" w:color="auto" w:fill="auto"/>
                <w:lang w:val="fr-FR" w:eastAsia="zh-CN" w:bidi="ar-SA"/>
                <w:rPrChange w:id="105" w:author="Auteur inconnu" w:date="2024-07-11T19:14:28Z">
                  <w:rPr>
                    <w:b/>
                    <w:i/>
                    <w:sz w:val="24"/>
                    <w:szCs w:val="24"/>
                  </w:rPr>
                </w:rPrChange>
              </w:rPr>
              <w:t xml:space="preserve">Example</w:t>
            </w:r>
            <w:r>
              <w:rPr>
                <w:rFonts w:ascii="Trebuchet MS" w:hAnsi="Trebuchet MS" w:eastAsia="Trebuchet MS" w:cs="Trebuchet MS"/>
                <w:b/>
                <w:i/>
                <w:color w:val="666666"/>
                <w:sz w:val="24"/>
                <w:szCs w:val="24"/>
                <w:lang w:val="fr-FR" w:eastAsia="zh-CN" w:bidi="ar-SA"/>
              </w:rPr>
            </w:r>
          </w:p>
          <w:p>
            <w:pPr>
              <w:pStyle w:val="778"/>
              <w:widowControl w:val="false"/>
              <w:pBdr/>
              <w:spacing w:after="0" w:before="0" w:line="240" w:lineRule="auto"/>
              <w:ind/>
              <w:jc w:val="left"/>
              <w:rPr>
                <w:highlight w:val="none"/>
                <w:shd w:val="clear" w:color="auto" w:fill="auto"/>
              </w:rPr>
            </w:pPr>
            <w:r>
              <w:rPr>
                <w:rFonts w:eastAsia="Arial" w:cs="Arial"/>
                <w:color w:val="000000"/>
                <w:sz w:val="22"/>
                <w:szCs w:val="22"/>
                <w:shd w:val="clear" w:color="auto" w:fill="auto"/>
                <w:lang w:val="fr-FR" w:eastAsia="zh-CN" w:bidi="ar-SA"/>
                <w:rPrChange w:id="106" w:author="Auteur inconnu" w:date="2024-07-11T19:14:28Z">
                  <w:rPr>
                    <w:sz w:val="22"/>
                    <w:szCs w:val="22"/>
                  </w:rPr>
                </w:rPrChange>
              </w:rPr>
              <w:t xml:space="preserve">Note how the properties in our configuration uses different kinds of </w:t>
            </w:r>
            <w:r>
              <w:rPr>
                <w:rFonts w:ascii="Arial" w:hAnsi="Arial" w:eastAsia="Arial" w:cs="Arial"/>
                <w:color w:val="000000"/>
                <w:sz w:val="22"/>
                <w:szCs w:val="22"/>
                <w:shd w:val="clear" w:color="auto" w:fill="auto"/>
                <w:lang w:val="fr-FR" w:eastAsia="zh-CN" w:bidi="ar-SA"/>
                <w:rPrChange w:id="107" w:author="Auteur inconnu" w:date="2024-07-12T12:39:41Z">
                  <w:rPr>
                    <w:sz w:val="22"/>
                    <w:szCs w:val="22"/>
                    <w:shd w:val="clear" w:color="auto" w:fill="auto"/>
                  </w:rPr>
                </w:rPrChange>
              </w:rPr>
              <w:t xml:space="preserve">widg</w:t>
            </w:r>
            <w:r>
              <w:rPr>
                <w:rFonts w:ascii="Arial" w:hAnsi="Arial" w:eastAsia="Arial" w:cs="Arial"/>
                <w:color w:val="000000"/>
                <w:sz w:val="22"/>
                <w:szCs w:val="22"/>
                <w:shd w:val="clear" w:color="auto" w:fill="auto"/>
                <w:lang w:val="fr-FR" w:eastAsia="zh-CN" w:bidi="ar-SA"/>
                <w:rPrChange w:id="108" w:author="Auteur inconnu" w:date="2024-07-12T12:39:41Z">
                  <w:rPr>
                    <w:sz w:val="22"/>
                    <w:szCs w:val="22"/>
                    <w:shd w:val="clear" w:color="auto" w:fill="auto"/>
                  </w:rPr>
                </w:rPrChange>
              </w:rPr>
              <w:t xml:space="preserve">ets:</w:t>
            </w:r>
            <w:r>
              <w:rPr>
                <w:highlight w:val="none"/>
                <w:shd w:val="clear" w:color="auto" w:fill="auto"/>
              </w:rPr>
            </w:r>
          </w:p>
          <w:p>
            <w:pPr>
              <w:pStyle w:val="778"/>
              <w:widowControl w:val="false"/>
              <w:pBdr/>
              <w:spacing w:after="0" w:before="0" w:line="240" w:lineRule="auto"/>
              <w:ind/>
              <w:jc w:val="left"/>
              <w:rPr>
                <w:rFonts w:ascii="Arial" w:hAnsi="Arial" w:eastAsia="Arial" w:cs="Arial"/>
                <w:sz w:val="22"/>
                <w:szCs w:val="22"/>
                <w:highlight w:val="none"/>
                <w:shd w:val="clear" w:color="auto" w:fill="auto"/>
                <w:lang w:val="fr-FR" w:eastAsia="zh-CN" w:bidi="ar-SA"/>
              </w:rPr>
            </w:pPr>
            <w:r>
              <w:rPr>
                <w:rFonts w:eastAsia="Arial" w:cs="Arial"/>
                <w:sz w:val="22"/>
                <w:szCs w:val="22"/>
                <w:shd w:val="clear" w:color="auto" w:fill="auto"/>
                <w:lang w:val="fr-FR" w:eastAsia="zh-CN" w:bidi="ar-SA"/>
              </w:rPr>
            </w:r>
            <w:r>
              <w:rPr>
                <w:rFonts w:ascii="Arial" w:hAnsi="Arial" w:eastAsia="Arial" w:cs="Arial"/>
                <w:sz w:val="22"/>
                <w:szCs w:val="22"/>
                <w:highlight w:val="none"/>
                <w:shd w:val="clear" w:color="auto" w:fill="auto"/>
                <w:lang w:val="fr-FR" w:eastAsia="zh-CN" w:bidi="ar-SA"/>
              </w:rPr>
            </w:r>
          </w:p>
          <w:p>
            <w:pPr>
              <w:pStyle w:val="778"/>
              <w:widowControl w:val="false"/>
              <w:pBdr/>
              <w:spacing w:after="0" w:before="0" w:line="240" w:lineRule="auto"/>
              <w:ind/>
              <w:jc w:val="left"/>
              <w:rPr>
                <w:highlight w:val="none"/>
                <w:shd w:val="clear" w:color="auto" w:fill="auto"/>
              </w:rPr>
            </w:pPr>
            <w:r>
              <w:rPr>
                <w:rFonts w:ascii="Arial" w:hAnsi="Arial" w:eastAsia="Arial" w:cs="Arial"/>
                <w:color w:val="auto"/>
                <w:shd w:val="clear" w:color="auto" w:fill="auto"/>
                <w:lang w:val="fr-FR" w:eastAsia="zh-CN" w:bidi="ar-SA"/>
                <w:rPrChange w:id="109" w:author="Auteur inconnu" w:date="2024-07-12T12:39:41Z">
                  <w:rPr>
                    <w:sz w:val="22"/>
                    <w:szCs w:val="22"/>
                  </w:rPr>
                </w:rPrChange>
              </w:rPr>
              <mc:AlternateContent>
                <mc:Choice Requires="wpg">
                  <w:drawing>
                    <wp:inline xmlns:wp="http://schemas.openxmlformats.org/drawingml/2006/wordprocessingDrawing" distT="0" distB="0" distL="0" distR="0">
                      <wp:extent cx="5544185" cy="3234055"/>
                      <wp:effectExtent l="0" t="0" r="0" b="0"/>
                      <wp:docPr id="25"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6.png" descr=""/>
                              <pic:cNvPicPr>
                                <a:picLocks noChangeAspect="1"/>
                              </pic:cNvPicPr>
                              <pic:nvPr/>
                            </pic:nvPicPr>
                            <pic:blipFill>
                              <a:blip r:embed="rId51"/>
                              <a:stretch/>
                            </pic:blipFill>
                            <pic:spPr bwMode="auto">
                              <a:xfrm>
                                <a:off x="0" y="0"/>
                                <a:ext cx="5544185" cy="32340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36.55pt;height:254.65pt;mso-wrap-distance-left:0.00pt;mso-wrap-distance-top:0.00pt;mso-wrap-distance-right:0.00pt;mso-wrap-distance-bottom:0.00pt;z-index:1;" stroked="false">
                      <v:imagedata r:id="rId51" o:title=""/>
                      <o:lock v:ext="edit" rotation="t"/>
                    </v:shape>
                  </w:pict>
                </mc:Fallback>
              </mc:AlternateContent>
            </w:r>
            <w:r>
              <w:rPr>
                <w:highlight w:val="none"/>
                <w:shd w:val="clear" w:color="auto" w:fill="auto"/>
              </w:rPr>
            </w:r>
          </w:p>
          <w:p>
            <w:pPr>
              <w:pStyle w:val="778"/>
              <w:widowControl w:val="false"/>
              <w:pBdr/>
              <w:spacing w:after="0" w:before="0" w:line="240" w:lineRule="auto"/>
              <w:ind/>
              <w:jc w:val="left"/>
              <w:rPr>
                <w:rFonts w:ascii="Arial" w:hAnsi="Arial" w:eastAsia="Arial" w:cs="Arial"/>
                <w:sz w:val="22"/>
                <w:szCs w:val="22"/>
                <w:highlight w:val="none"/>
                <w:shd w:val="clear" w:color="auto" w:fill="auto"/>
                <w:lang w:val="fr-FR" w:eastAsia="zh-CN" w:bidi="ar-SA"/>
              </w:rPr>
            </w:pPr>
            <w:r>
              <w:rPr>
                <w:rFonts w:eastAsia="Arial" w:cs="Arial"/>
                <w:sz w:val="22"/>
                <w:szCs w:val="22"/>
                <w:shd w:val="clear" w:color="auto" w:fill="auto"/>
                <w:lang w:val="fr-FR" w:eastAsia="zh-CN" w:bidi="ar-SA"/>
              </w:rPr>
            </w:r>
            <w:r>
              <w:rPr>
                <w:rFonts w:ascii="Arial" w:hAnsi="Arial" w:eastAsia="Arial" w:cs="Arial"/>
                <w:sz w:val="22"/>
                <w:szCs w:val="22"/>
                <w:highlight w:val="none"/>
                <w:shd w:val="clear" w:color="auto" w:fill="auto"/>
                <w:lang w:val="fr-FR" w:eastAsia="zh-CN" w:bidi="ar-SA"/>
              </w:rPr>
            </w:r>
          </w:p>
          <w:p>
            <w:pPr>
              <w:pStyle w:val="778"/>
              <w:widowControl w:val="false"/>
              <w:pBdr/>
              <w:spacing w:after="0" w:before="0" w:line="240" w:lineRule="auto"/>
              <w:ind/>
              <w:jc w:val="left"/>
              <w:rPr>
                <w:sz w:val="22"/>
                <w:szCs w:val="22"/>
                <w:lang w:val="fr-FR" w:eastAsia="zh-CN" w:bidi="ar-SA"/>
              </w:rPr>
            </w:pPr>
            <w:r>
              <w:rPr>
                <w:rFonts w:eastAsia="Arial" w:cs="Arial"/>
                <w:color w:val="000000"/>
                <w:sz w:val="22"/>
                <w:szCs w:val="22"/>
                <w:shd w:val="clear" w:color="auto" w:fill="auto"/>
                <w:lang w:val="fr-FR" w:eastAsia="zh-CN" w:bidi="ar-SA"/>
                <w:rPrChange w:id="110" w:author="Auteur inconnu" w:date="2024-07-12T12:39:41Z">
                  <w:rPr>
                    <w:sz w:val="22"/>
                    <w:szCs w:val="22"/>
                  </w:rPr>
                </w:rPrChange>
              </w:rPr>
              <w:t xml:space="preserve">On</w:t>
            </w:r>
            <w:r>
              <w:rPr>
                <w:rFonts w:ascii="Arial" w:hAnsi="Arial" w:eastAsia="Arial" w:cs="Arial"/>
                <w:color w:val="000000"/>
                <w:sz w:val="22"/>
                <w:szCs w:val="22"/>
                <w:shd w:val="clear" w:color="auto" w:fill="auto"/>
                <w:lang w:val="fr-FR" w:eastAsia="zh-CN" w:bidi="ar-SA"/>
                <w:rPrChange w:id="111" w:author="Auteur inconnu" w:date="2024-07-12T12:39:41Z">
                  <w:rPr>
                    <w:sz w:val="22"/>
                    <w:szCs w:val="22"/>
                    <w:shd w:val="clear" w:color="auto" w:fill="auto"/>
                  </w:rPr>
                </w:rPrChange>
              </w:rPr>
              <w:t xml:space="preserve"> Manufacturer</w:t>
            </w:r>
            <w:r>
              <w:rPr>
                <w:rFonts w:eastAsia="Arial" w:cs="Arial"/>
                <w:sz w:val="22"/>
                <w:szCs w:val="22"/>
                <w:lang w:val="fr-FR" w:eastAsia="zh-CN" w:bidi="ar-SA"/>
              </w:rPr>
              <w:t xml:space="preserve">, we have set the </w:t>
            </w:r>
            <w:r>
              <w:rPr>
                <w:rFonts w:ascii="Consolas" w:hAnsi="Consolas" w:eastAsia="Consolas" w:cs="Consolas"/>
                <w:sz w:val="22"/>
                <w:szCs w:val="22"/>
                <w:shd w:val="clear" w:color="auto" w:fill="efefef"/>
                <w:lang w:val="fr-FR" w:eastAsia="zh-CN" w:bidi="ar-SA"/>
              </w:rPr>
              <w:t xml:space="preserve">odb:name</w:t>
            </w:r>
            <w:r>
              <w:rPr>
                <w:rFonts w:eastAsia="Arial" w:cs="Arial"/>
                <w:sz w:val="22"/>
                <w:szCs w:val="22"/>
                <w:lang w:val="fr-FR" w:eastAsia="zh-CN" w:bidi="ar-SA"/>
              </w:rPr>
              <w:t xml:space="preserve"> property as</w:t>
            </w:r>
            <w:r>
              <w:rPr>
                <w:rFonts w:ascii="Consolas" w:hAnsi="Consolas" w:eastAsia="Consolas" w:cs="Consolas"/>
                <w:sz w:val="22"/>
                <w:szCs w:val="22"/>
                <w:shd w:val="clear" w:color="auto" w:fill="efefef"/>
                <w:lang w:val="fr-FR" w:eastAsia="zh-CN" w:bidi="ar-SA"/>
              </w:rPr>
              <w:t xml:space="preserve"> core:NonSelectableProperty</w:t>
            </w:r>
            <w:r>
              <w:rPr>
                <w:rFonts w:eastAsia="Arial" w:cs="Arial"/>
                <w:sz w:val="22"/>
                <w:szCs w:val="22"/>
                <w:lang w:val="fr-FR" w:eastAsia="zh-CN" w:bidi="ar-SA"/>
              </w:rPr>
              <w:t xml:space="preserve">, because we assume the user will never have to search or select a value for the name of a Manufacturer.</w:t>
            </w:r>
            <w:r>
              <w:rPr>
                <w:sz w:val="22"/>
                <w:szCs w:val="22"/>
                <w:lang w:val="fr-FR" w:eastAsia="zh-CN" w:bidi="ar-SA"/>
              </w:rPr>
            </w:r>
          </w:p>
          <w:p>
            <w:pPr>
              <w:pStyle w:val="778"/>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On Vehicle, the</w:t>
            </w:r>
            <w:r>
              <w:rPr>
                <w:rFonts w:ascii="Consolas" w:hAnsi="Consolas" w:eastAsia="Consolas" w:cs="Consolas"/>
                <w:sz w:val="22"/>
                <w:szCs w:val="22"/>
                <w:shd w:val="clear" w:color="auto" w:fill="efefef"/>
                <w:lang w:val="fr-FR" w:eastAsia="zh-CN" w:bidi="ar-SA"/>
              </w:rPr>
              <w:t xml:space="preserve"> odb:VIN</w:t>
            </w:r>
            <w:r>
              <w:rPr>
                <w:rFonts w:eastAsia="Arial" w:cs="Arial"/>
                <w:sz w:val="22"/>
                <w:szCs w:val="22"/>
                <w:lang w:val="fr-FR" w:eastAsia="zh-CN" w:bidi="ar-SA"/>
              </w:rPr>
              <w:t xml:space="preserve"> property is set as an autocomplete. Being a long technical identifier, having an autocomplete will help user selecting a correct value. The</w:t>
            </w:r>
            <w:r>
              <w:rPr>
                <w:rFonts w:ascii="Consolas" w:hAnsi="Consolas" w:eastAsia="Consolas" w:cs="Consolas"/>
                <w:sz w:val="22"/>
                <w:szCs w:val="22"/>
                <w:shd w:val="clear" w:color="auto" w:fill="efefef"/>
                <w:lang w:val="fr-FR" w:eastAsia="zh-CN" w:bidi="ar-SA"/>
              </w:rPr>
              <w:t xml:space="preserve"> odb:manufacturer</w:t>
            </w:r>
            <w:r>
              <w:rPr>
                <w:rFonts w:eastAsia="Arial" w:cs="Arial"/>
                <w:sz w:val="22"/>
                <w:szCs w:val="22"/>
                <w:lang w:val="fr-FR" w:eastAsia="zh-CN" w:bidi="ar-SA"/>
              </w:rPr>
              <w:t xml:space="preserve"> property uses a</w:t>
            </w:r>
            <w:r>
              <w:rPr>
                <w:rFonts w:ascii="Consolas" w:hAnsi="Consolas" w:eastAsia="Consolas" w:cs="Consolas"/>
                <w:sz w:val="22"/>
                <w:szCs w:val="22"/>
                <w:shd w:val="clear" w:color="auto" w:fill="efefef"/>
                <w:lang w:val="fr-FR" w:eastAsia="zh-CN" w:bidi="ar-SA"/>
              </w:rPr>
              <w:t xml:space="preserve"> core:ListProperty</w:t>
            </w:r>
            <w:r>
              <w:rPr>
                <w:rFonts w:eastAsia="Arial" w:cs="Arial"/>
                <w:sz w:val="22"/>
                <w:szCs w:val="22"/>
                <w:lang w:val="fr-FR" w:eastAsia="zh-CN" w:bidi="ar-SA"/>
              </w:rPr>
              <w:t xml:space="preserve"> because there is a limited list of possible car manufacturers, so using a list is convenient.</w:t>
            </w:r>
            <w:r>
              <w:rPr>
                <w:sz w:val="22"/>
                <w:szCs w:val="22"/>
                <w:lang w:val="fr-FR" w:eastAsia="zh-CN" w:bidi="ar-SA"/>
              </w:rPr>
            </w:r>
          </w:p>
          <w:p>
            <w:pPr>
              <w:pStyle w:val="778"/>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On Diagnos</w:t>
            </w:r>
            <w:r>
              <w:rPr>
                <w:rFonts w:eastAsia="Arial" w:cs="Arial"/>
                <w:sz w:val="22"/>
                <w:szCs w:val="22"/>
                <w:lang w:val="fr-FR" w:eastAsia="zh-CN" w:bidi="ar-SA"/>
              </w:rPr>
              <w:t xml:space="preserve">is</w:t>
            </w:r>
            <w:r>
              <w:rPr>
                <w:rFonts w:eastAsia="Arial" w:cs="Arial"/>
                <w:sz w:val="22"/>
                <w:szCs w:val="22"/>
                <w:lang w:val="fr-FR" w:eastAsia="zh-CN" w:bidi="ar-SA"/>
              </w:rPr>
              <w:t xml:space="preserve">, </w:t>
            </w:r>
            <w:r>
              <w:rPr>
                <w:rFonts w:ascii="Consolas" w:hAnsi="Consolas" w:eastAsia="Consolas" w:cs="Consolas"/>
                <w:sz w:val="22"/>
                <w:szCs w:val="22"/>
                <w:shd w:val="clear" w:color="auto" w:fill="efefef"/>
                <w:lang w:val="fr-FR" w:eastAsia="zh-CN" w:bidi="ar-SA"/>
              </w:rPr>
              <w:t xml:space="preserve">odb:diagnosticDate</w:t>
            </w:r>
            <w:r>
              <w:rPr>
                <w:rFonts w:eastAsia="Arial" w:cs="Arial"/>
                <w:sz w:val="22"/>
                <w:szCs w:val="22"/>
                <w:lang w:val="fr-FR" w:eastAsia="zh-CN" w:bidi="ar-SA"/>
              </w:rPr>
              <w:t xml:space="preserve"> uses a date property as the values in the graph have an </w:t>
            </w:r>
            <w:r>
              <w:rPr>
                <w:rFonts w:ascii="Consolas" w:hAnsi="Consolas" w:eastAsia="Consolas" w:cs="Consolas"/>
                <w:sz w:val="22"/>
                <w:szCs w:val="22"/>
                <w:shd w:val="clear" w:color="auto" w:fill="efefef"/>
                <w:lang w:val="fr-FR" w:eastAsia="zh-CN" w:bidi="ar-SA"/>
              </w:rPr>
              <w:t xml:space="preserve">xsd:date</w:t>
            </w:r>
            <w:r>
              <w:rPr>
                <w:rFonts w:eastAsia="Arial" w:cs="Arial"/>
                <w:sz w:val="22"/>
                <w:szCs w:val="22"/>
                <w:lang w:val="fr-FR" w:eastAsia="zh-CN" w:bidi="ar-SA"/>
              </w:rPr>
              <w:t xml:space="preserve"> datatype.</w:t>
            </w:r>
            <w:r>
              <w:rPr>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c>
      </w:tr>
    </w:tbl>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80"/>
        <w:pBdr/>
        <w:spacing/>
        <w:ind/>
        <w:rPr>
          <w:ins w:id="112" w:author="thomas" w:date="2024-06-04T13:25:57Z"/>
          <w:highlight w:val="none"/>
        </w:rPr>
      </w:pPr>
      <w:ins w:id="113" w:author="thomas" w:date="2024-06-04T13:25:57Z">
        <w:r>
          <w:t xml:space="preserve">Indicating the default label property for each </w:t>
        </w:r>
      </w:ins>
      <w:ins w:id="114" w:author="Auteur inconnu" w:date="2024-07-11T15:35:38Z">
        <w:r>
          <w:t xml:space="preserve">E</w:t>
        </w:r>
      </w:ins>
      <w:ins w:id="115" w:author="thomas" w:date="2024-06-04T13:25:57Z">
        <w:del w:id="116" w:author="Auteur inconnu" w:date="2024-07-11T15:35:38Z">
          <w:r>
            <w:delText xml:space="preserve">e</w:delText>
          </w:r>
        </w:del>
      </w:ins>
      <w:ins w:id="117" w:author="thomas" w:date="2024-06-04T13:25:57Z">
        <w:r>
          <w:t xml:space="preserve">ntity</w:t>
        </w:r>
      </w:ins>
      <w:ins w:id="118" w:author="thomas" w:date="2024-06-04T13:25:57Z">
        <w:r>
          <w:rPr>
            <w:highlight w:val="none"/>
          </w:rPr>
        </w:r>
      </w:ins>
    </w:p>
    <w:p>
      <w:pPr>
        <w:pStyle w:val="778"/>
        <w:pBdr/>
        <w:spacing/>
        <w:ind/>
        <w:rPr>
          <w:ins w:id="119" w:author="thomas" w:date="2024-06-04T13:27:21Z"/>
          <w:highlight w:val="none"/>
        </w:rPr>
      </w:pPr>
      <w:ins w:id="120" w:author="thomas" w:date="2024-06-04T13:27:21Z">
        <w:r>
          <w:t xml:space="preserve">Expliquer que pour chaque entité, on peut “marquer” une (et une seule !) de ses propriétés comme étant la propriété de libellé par défaut.</w:t>
        </w:r>
      </w:ins>
      <w:ins w:id="121" w:author="thomas" w:date="2024-06-04T13:27:21Z">
        <w:r>
          <w:rPr>
            <w:highlight w:val="none"/>
          </w:rPr>
        </w:r>
      </w:ins>
    </w:p>
    <w:p>
      <w:pPr>
        <w:pStyle w:val="778"/>
        <w:pBdr/>
        <w:spacing/>
        <w:ind/>
        <w:rPr>
          <w:ins w:id="122" w:author="thomas" w:date="2024-06-04T13:27:21Z"/>
          <w:rFonts w:ascii="Arial" w:hAnsi="Arial" w:eastAsia="Arial" w:cs="Arial"/>
          <w:sz w:val="22"/>
          <w:szCs w:val="22"/>
          <w:lang w:val="fr-FR" w:eastAsia="zh-CN" w:bidi="ar-SA"/>
        </w:rPr>
      </w:pPr>
      <w:ins w:id="123" w:author="thomas" w:date="2024-06-04T13:27:21Z">
        <w:r>
          <w:rPr>
            <w:rFonts w:eastAsia="Arial" w:cs="Arial"/>
            <w:sz w:val="22"/>
            <w:szCs w:val="22"/>
            <w:lang w:val="fr-FR" w:eastAsia="zh-CN" w:bidi="ar-SA"/>
          </w:rPr>
        </w:r>
      </w:ins>
      <w:ins w:id="124" w:author="thomas" w:date="2024-06-04T13:27:21Z">
        <w:r>
          <w:rPr>
            <w:rFonts w:ascii="Arial" w:hAnsi="Arial" w:eastAsia="Arial" w:cs="Arial"/>
            <w:sz w:val="22"/>
            <w:szCs w:val="22"/>
            <w:lang w:val="fr-FR" w:eastAsia="zh-CN" w:bidi="ar-SA"/>
          </w:rPr>
        </w:r>
      </w:ins>
    </w:p>
    <w:p>
      <w:pPr>
        <w:pStyle w:val="778"/>
        <w:pBdr/>
        <w:spacing/>
        <w:ind/>
        <w:rPr>
          <w:ins w:id="125" w:author="thomas" w:date="2024-06-04T13:27:21Z"/>
          <w:highlight w:val="none"/>
        </w:rPr>
      </w:pPr>
      <w:ins w:id="126" w:author="thomas" w:date="2024-06-04T13:27:21Z">
        <w:r>
          <w:t xml:space="preserve">Cette information est utile pour 2 choses :</w:t>
        </w:r>
      </w:ins>
      <w:ins w:id="127" w:author="thomas" w:date="2024-06-04T13:27:21Z">
        <w:r>
          <w:rPr>
            <w:highlight w:val="none"/>
          </w:rPr>
        </w:r>
      </w:ins>
    </w:p>
    <w:p>
      <w:pPr>
        <w:pStyle w:val="820"/>
        <w:numPr>
          <w:ilvl w:val="0"/>
          <w:numId w:val="16"/>
        </w:numPr>
        <w:pBdr/>
        <w:spacing w:after="0" w:before="0"/>
        <w:ind/>
        <w:contextualSpacing w:val="true"/>
        <w:rPr>
          <w:ins w:id="128" w:author="thomas" w:date="2024-06-04T13:27:21Z"/>
          <w:highlight w:val="none"/>
        </w:rPr>
      </w:pPr>
      <w:ins w:id="129" w:author="thomas" w:date="2024-06-04T13:27:21Z">
        <w:r>
          <w:t xml:space="preserve">L’affichage du libellé dans les résultats d’une requête</w:t>
        </w:r>
      </w:ins>
      <w:ins w:id="130" w:author="thomas" w:date="2024-06-04T13:27:21Z">
        <w:r>
          <w:rPr>
            <w:highlight w:val="none"/>
          </w:rPr>
        </w:r>
      </w:ins>
    </w:p>
    <w:p>
      <w:pPr>
        <w:pStyle w:val="820"/>
        <w:numPr>
          <w:ilvl w:val="0"/>
          <w:numId w:val="16"/>
        </w:numPr>
        <w:pBdr/>
        <w:spacing w:after="0" w:before="0"/>
        <w:ind/>
        <w:contextualSpacing w:val="false"/>
        <w:rPr>
          <w:ins w:id="131" w:author="thomas" w:date="2024-06-04T13:27:21Z"/>
          <w:highlight w:val="none"/>
        </w:rPr>
      </w:pPr>
      <w:ins w:id="132" w:author="thomas" w:date="2024-06-04T13:27:21Z">
        <w:r>
          <w:t xml:space="preserve">L’affichage du libellé dans les listes déroulantes de choix dans Sparnatural, et dans les champs de recherche avec autocompletion</w:t>
        </w:r>
      </w:ins>
      <w:ins w:id="133" w:author="thomas" w:date="2024-06-04T13:27:21Z">
        <w:r>
          <w:rPr>
            <w:highlight w:val="none"/>
          </w:rPr>
        </w:r>
      </w:ins>
    </w:p>
    <w:p>
      <w:pPr>
        <w:pStyle w:val="778"/>
        <w:pBdr/>
        <w:spacing/>
        <w:ind/>
        <w:rPr>
          <w:ins w:id="134" w:author="thomas" w:date="2024-06-04T13:27:21Z"/>
          <w:rFonts w:ascii="Arial" w:hAnsi="Arial" w:eastAsia="Arial" w:cs="Arial"/>
          <w:sz w:val="22"/>
          <w:szCs w:val="22"/>
          <w:lang w:val="fr-FR" w:eastAsia="zh-CN" w:bidi="ar-SA"/>
        </w:rPr>
      </w:pPr>
      <w:ins w:id="135" w:author="thomas" w:date="2024-06-04T13:27:21Z">
        <w:r>
          <w:rPr>
            <w:rFonts w:eastAsia="Arial" w:cs="Arial"/>
            <w:sz w:val="22"/>
            <w:szCs w:val="22"/>
            <w:lang w:val="fr-FR" w:eastAsia="zh-CN" w:bidi="ar-SA"/>
          </w:rPr>
        </w:r>
      </w:ins>
      <w:ins w:id="136" w:author="thomas" w:date="2024-06-04T13:27:21Z">
        <w:r>
          <w:rPr>
            <w:rFonts w:ascii="Arial" w:hAnsi="Arial" w:eastAsia="Arial" w:cs="Arial"/>
            <w:sz w:val="22"/>
            <w:szCs w:val="22"/>
            <w:lang w:val="fr-FR" w:eastAsia="zh-CN" w:bidi="ar-SA"/>
          </w:rPr>
        </w:r>
      </w:ins>
    </w:p>
    <w:p>
      <w:pPr>
        <w:pStyle w:val="778"/>
        <w:pBdr/>
        <w:spacing/>
        <w:ind/>
        <w:rPr>
          <w:ins w:id="137" w:author="thomas" w:date="2024-06-04T13:28:46Z"/>
          <w:highlight w:val="none"/>
        </w:rPr>
      </w:pPr>
      <w:ins w:id="138" w:author="thomas" w:date="2024-06-04T13:28:46Z">
        <w:r>
          <w:t xml:space="preserve">Ajouter un encadré avec l’exemple qui expliquer les libellés par défaut des entités du modèles.</w:t>
        </w:r>
      </w:ins>
      <w:ins w:id="139" w:author="thomas" w:date="2024-06-04T13:28:46Z">
        <w:r>
          <w:rPr>
            <w:highlight w:val="none"/>
          </w:rPr>
        </w:r>
      </w:ins>
    </w:p>
    <w:p>
      <w:pPr>
        <w:pStyle w:val="780"/>
        <w:pBdr/>
        <w:spacing/>
        <w:ind/>
        <w:rPr>
          <w:ins w:id="140" w:author="thomas" w:date="2024-06-04T13:25:38Z"/>
          <w:highlight w:val="none"/>
        </w:rPr>
      </w:pPr>
      <w:r/>
      <w:bookmarkStart w:id="19" w:name="_szmre0z3wjq3"/>
      <w:r/>
      <w:bookmarkEnd w:id="19"/>
      <w:r>
        <w:t xml:space="preserve">Populating lists and autocomplete fields (datasources)</w:t>
      </w:r>
      <w:ins w:id="141" w:author="thomas" w:date="2024-06-04T13:25:38Z">
        <w:r>
          <w:rPr>
            <w:highlight w:val="none"/>
          </w:rPr>
        </w:r>
      </w:ins>
    </w:p>
    <w:p>
      <w:pPr>
        <w:pStyle w:val="781"/>
        <w:pBdr/>
        <w:spacing/>
        <w:ind/>
        <w:rPr>
          <w:ins w:id="142" w:author="thomas" w:date="2024-06-04T13:24:46Z"/>
          <w:rFonts w:ascii="Arial" w:hAnsi="Arial" w:eastAsia="Arial" w:cs="Arial"/>
          <w:sz w:val="22"/>
          <w:szCs w:val="22"/>
          <w:lang w:val="fr-FR" w:eastAsia="zh-CN" w:bidi="ar-SA"/>
        </w:rPr>
      </w:pPr>
      <w:ins w:id="143" w:author="thomas" w:date="2024-06-04T13:25:38Z">
        <w:r>
          <w:t xml:space="preserve">Default datasource behavior</w:t>
        </w:r>
      </w:ins>
      <w:ins w:id="144" w:author="thomas" w:date="2024-06-04T13:24:46Z">
        <w:r>
          <w:rPr>
            <w:rFonts w:ascii="Arial" w:hAnsi="Arial" w:eastAsia="Arial" w:cs="Arial"/>
            <w:sz w:val="22"/>
            <w:szCs w:val="22"/>
            <w:lang w:val="fr-FR" w:eastAsia="zh-CN" w:bidi="ar-SA"/>
          </w:rPr>
        </w:r>
      </w:ins>
    </w:p>
    <w:p>
      <w:pPr>
        <w:pStyle w:val="778"/>
        <w:pBdr/>
        <w:spacing/>
        <w:ind w:firstLine="0" w:left="0"/>
        <w:rPr>
          <w:del w:id="145" w:author="thomas" w:date="2024-06-04T13:29:06Z"/>
          <w:rFonts w:ascii="Arial" w:hAnsi="Arial" w:eastAsia="Arial" w:cs="Arial"/>
          <w:sz w:val="22"/>
          <w:szCs w:val="22"/>
          <w:lang w:val="fr-FR" w:eastAsia="zh-CN" w:bidi="ar-SA"/>
        </w:rPr>
      </w:pPr>
      <w:del w:id="146" w:author="thomas" w:date="2024-06-04T13:29:06Z">
        <w:r>
          <w:rPr>
            <w:rFonts w:eastAsia="Arial" w:cs="Arial"/>
            <w:sz w:val="22"/>
            <w:szCs w:val="22"/>
            <w:lang w:val="fr-FR" w:eastAsia="zh-CN" w:bidi="ar-SA"/>
          </w:rPr>
        </w:r>
      </w:del>
      <w:del w:id="147" w:author="thomas" w:date="2024-06-04T13:29:06Z">
        <w:r>
          <w:rPr>
            <w:rFonts w:ascii="Arial" w:hAnsi="Arial" w:eastAsia="Arial" w:cs="Arial"/>
            <w:sz w:val="22"/>
            <w:szCs w:val="22"/>
            <w:lang w:val="fr-FR" w:eastAsia="zh-CN" w:bidi="ar-SA"/>
          </w:rPr>
        </w:r>
      </w:del>
    </w:p>
    <w:p>
      <w:pPr>
        <w:pStyle w:val="778"/>
        <w:pBdr/>
        <w:spacing/>
        <w:ind w:firstLine="0" w:left="0"/>
        <w:rPr>
          <w:ins w:id="148" w:author="thomas" w:date="2024-06-04T13:29:05Z"/>
          <w:highlight w:val="none"/>
        </w:rPr>
      </w:pPr>
      <w:ins w:id="149" w:author="thomas" w:date="2024-06-04T13:36:02Z">
        <w:r>
          <w:t xml:space="preserve">By default, properties using a ListProperty widget will leverage the dash:propertyRole flag to provide the following default behavior : the list will contain the value of the property flagged as “dash:LabelRole” of the </w:t>
        </w:r>
      </w:ins>
      <w:ins w:id="150" w:author="Auteur inconnu" w:date="2024-07-11T15:35:46Z">
        <w:r>
          <w:t xml:space="preserve">E</w:t>
        </w:r>
      </w:ins>
      <w:ins w:id="151" w:author="thomas" w:date="2024-06-04T13:36:02Z">
        <w:del w:id="152" w:author="Auteur inconnu" w:date="2024-07-11T15:35:45Z">
          <w:r>
            <w:delText xml:space="preserve">e</w:delText>
          </w:r>
        </w:del>
      </w:ins>
      <w:ins w:id="153" w:author="thomas" w:date="2024-06-04T13:36:02Z">
        <w:r>
          <w:t xml:space="preserve">ntity that is indicated in the “sh:class” column. The list is sorted alphabetically.</w:t>
        </w:r>
      </w:ins>
      <w:ins w:id="154" w:author="thomas" w:date="2024-06-04T13:29:05Z">
        <w:r>
          <w:rPr>
            <w:highlight w:val="none"/>
          </w:rPr>
        </w:r>
      </w:ins>
    </w:p>
    <w:p>
      <w:pPr>
        <w:pStyle w:val="778"/>
        <w:pBdr/>
        <w:spacing/>
        <w:ind w:firstLine="0" w:left="0"/>
        <w:rPr>
          <w:ins w:id="155" w:author="thomas" w:date="2024-06-04T13:31:38Z"/>
          <w:highlight w:val="none"/>
          <w:shd w:val="clear" w:color="auto" w:fill="00ff00"/>
        </w:rPr>
      </w:pPr>
      <w:ins w:id="156" w:author="thomas" w:date="2024-06-04T13:38:31Z">
        <w:r>
          <w:rPr>
            <w:shd w:val="clear" w:color="auto" w:fill="00ff00"/>
          </w:rPr>
          <w:t xml:space="preserve">For example, for the property “odb:hasErrorCode” on Error, the list will be populated with the “odb:errorCode” property, since it is marked with “dash:LabelRole” in the sh:propertyRole column.</w:t>
        </w:r>
      </w:ins>
      <w:ins w:id="157" w:author="thomas" w:date="2024-06-04T13:31:38Z">
        <w:r>
          <w:rPr>
            <w:highlight w:val="none"/>
            <w:shd w:val="clear" w:color="auto" w:fill="00ff00"/>
          </w:rPr>
        </w:r>
      </w:ins>
    </w:p>
    <w:p>
      <w:pPr>
        <w:pStyle w:val="778"/>
        <w:pBdr/>
        <w:spacing/>
        <w:ind w:firstLine="0" w:left="0"/>
        <w:rPr>
          <w:ins w:id="158" w:author="thomas" w:date="2024-06-04T13:33:24Z"/>
          <w:rFonts w:ascii="Arial" w:hAnsi="Arial" w:eastAsia="Arial" w:cs="Arial"/>
          <w:sz w:val="22"/>
          <w:szCs w:val="22"/>
          <w:highlight w:val="none"/>
          <w:shd w:val="clear" w:color="auto" w:fill="00ff00"/>
          <w:lang w:val="fr-FR" w:eastAsia="zh-CN" w:bidi="ar-SA"/>
        </w:rPr>
      </w:pPr>
      <w:ins w:id="159" w:author="thomas" w:date="2024-06-04T13:33:24Z">
        <w:r>
          <w:rPr>
            <w:rFonts w:eastAsia="Arial" w:cs="Arial"/>
            <w:sz w:val="22"/>
            <w:szCs w:val="22"/>
            <w:shd w:val="clear" w:color="auto" w:fill="00ff00"/>
            <w:lang w:val="fr-FR" w:eastAsia="zh-CN" w:bidi="ar-SA"/>
          </w:rPr>
        </w:r>
      </w:ins>
      <w:ins w:id="160" w:author="thomas" w:date="2024-06-04T13:33:24Z">
        <w:r>
          <w:rPr>
            <w:rFonts w:ascii="Arial" w:hAnsi="Arial" w:eastAsia="Arial" w:cs="Arial"/>
            <w:sz w:val="22"/>
            <w:szCs w:val="22"/>
            <w:highlight w:val="none"/>
            <w:shd w:val="clear" w:color="auto" w:fill="00ff00"/>
            <w:lang w:val="fr-FR" w:eastAsia="zh-CN" w:bidi="ar-SA"/>
          </w:rPr>
        </w:r>
      </w:ins>
    </w:p>
    <w:p>
      <w:pPr>
        <w:pStyle w:val="778"/>
        <w:pBdr/>
        <w:spacing/>
        <w:ind w:firstLine="0" w:left="0"/>
        <w:rPr>
          <w:ins w:id="161" w:author="thomas" w:date="2024-06-04T13:33:24Z"/>
          <w:highlight w:val="none"/>
          <w:shd w:val="clear" w:color="auto" w:fill="00ff00"/>
        </w:rPr>
      </w:pPr>
      <w:ins w:id="162" w:author="thomas" w:date="2024-06-04T13:33:24Z">
        <w:r>
          <w:rPr>
            <w:shd w:val="clear" w:color="auto" w:fill="00ff00"/>
          </w:rPr>
          <w:t xml:space="preserve">(ajouter un screenshot)</w:t>
        </w:r>
      </w:ins>
      <w:ins w:id="163" w:author="thomas" w:date="2024-06-04T13:33:24Z">
        <w:r>
          <w:rPr>
            <w:highlight w:val="none"/>
            <w:shd w:val="clear" w:color="auto" w:fill="00ff00"/>
          </w:rPr>
        </w:r>
      </w:ins>
    </w:p>
    <w:p>
      <w:pPr>
        <w:pStyle w:val="778"/>
        <w:pBdr/>
        <w:spacing/>
        <w:ind w:firstLine="0" w:left="0"/>
        <w:rPr>
          <w:ins w:id="164" w:author="thomas" w:date="2024-06-04T13:33:24Z"/>
          <w:rFonts w:ascii="Arial" w:hAnsi="Arial" w:eastAsia="Arial" w:cs="Arial"/>
          <w:sz w:val="22"/>
          <w:szCs w:val="22"/>
          <w:lang w:val="fr-FR" w:eastAsia="zh-CN" w:bidi="ar-SA"/>
        </w:rPr>
      </w:pPr>
      <w:ins w:id="165" w:author="thomas" w:date="2024-06-04T13:33:24Z">
        <w:r>
          <w:rPr>
            <w:rFonts w:eastAsia="Arial" w:cs="Arial"/>
            <w:sz w:val="22"/>
            <w:szCs w:val="22"/>
            <w:lang w:val="fr-FR" w:eastAsia="zh-CN" w:bidi="ar-SA"/>
          </w:rPr>
        </w:r>
      </w:ins>
      <w:ins w:id="166" w:author="thomas" w:date="2024-06-04T13:33:24Z">
        <w:r>
          <w:rPr>
            <w:rFonts w:ascii="Arial" w:hAnsi="Arial" w:eastAsia="Arial" w:cs="Arial"/>
            <w:sz w:val="22"/>
            <w:szCs w:val="22"/>
            <w:lang w:val="fr-FR" w:eastAsia="zh-CN" w:bidi="ar-SA"/>
          </w:rPr>
        </w:r>
      </w:ins>
    </w:p>
    <w:p>
      <w:pPr>
        <w:pStyle w:val="778"/>
        <w:pBdr/>
        <w:spacing/>
        <w:ind w:firstLine="0" w:left="0"/>
        <w:rPr>
          <w:ins w:id="167" w:author="thomas" w:date="2024-06-04T13:33:33Z"/>
          <w:highlight w:val="none"/>
        </w:rPr>
      </w:pPr>
      <w:ins w:id="168" w:author="thomas" w:date="2024-06-04T13:35:04Z">
        <w:r>
          <w:t xml:space="preserve">By default, properties using </w:t>
        </w:r>
      </w:ins>
      <w:ins w:id="169" w:author="thomas" w:date="2024-06-04T13:36:09Z">
        <w:r>
          <w:t xml:space="preserve">an AutocompleteWidget will leverage the dash:propertyRole flag to provide the following default behavior : the search field will search on the content of the property flagged as “dash:LabelRole” of the </w:t>
        </w:r>
      </w:ins>
      <w:ins w:id="170" w:author="Auteur inconnu" w:date="2024-07-11T15:35:53Z">
        <w:r>
          <w:t xml:space="preserve">E</w:t>
        </w:r>
      </w:ins>
      <w:ins w:id="171" w:author="thomas" w:date="2024-06-04T13:36:09Z">
        <w:del w:id="172" w:author="Auteur inconnu" w:date="2024-07-11T15:35:53Z">
          <w:r>
            <w:delText xml:space="preserve">e</w:delText>
          </w:r>
        </w:del>
      </w:ins>
      <w:ins w:id="173" w:author="thomas" w:date="2024-06-04T13:36:09Z">
        <w:r>
          <w:t xml:space="preserve">ntity that is indicated in the “sh:class” column. The search is done at any position in the character string.</w:t>
        </w:r>
      </w:ins>
      <w:ins w:id="174" w:author="thomas" w:date="2024-06-04T13:33:33Z">
        <w:r>
          <w:rPr>
            <w:highlight w:val="none"/>
          </w:rPr>
        </w:r>
      </w:ins>
    </w:p>
    <w:p>
      <w:pPr>
        <w:pStyle w:val="778"/>
        <w:pBdr/>
        <w:spacing/>
        <w:ind w:firstLine="0" w:left="0"/>
        <w:rPr>
          <w:ins w:id="175" w:author="thomas" w:date="2024-06-04T13:36:18Z"/>
          <w:highlight w:val="none"/>
        </w:rPr>
      </w:pPr>
      <w:ins w:id="176" w:author="thomas" w:date="2024-06-04T13:38:24Z">
        <w:r>
          <w:t xml:space="preserve">For example, the property “odb:analysedVehicale” on Diagnoses will search on the “odb:VIN” property of Vehicles, since it is marked with “dash:LabelRole” in the sh:propertyRole column.</w:t>
        </w:r>
      </w:ins>
      <w:ins w:id="177" w:author="thomas" w:date="2024-06-04T13:36:18Z">
        <w:r>
          <w:rPr>
            <w:highlight w:val="none"/>
          </w:rPr>
        </w:r>
      </w:ins>
    </w:p>
    <w:p>
      <w:pPr>
        <w:pStyle w:val="778"/>
        <w:pBdr/>
        <w:spacing/>
        <w:ind w:firstLine="0" w:left="0"/>
        <w:rPr>
          <w:ins w:id="178" w:author="thomas" w:date="2024-06-04T13:38:53Z"/>
          <w:rFonts w:ascii="Arial" w:hAnsi="Arial" w:eastAsia="Arial" w:cs="Arial"/>
          <w:sz w:val="22"/>
          <w:szCs w:val="22"/>
          <w:lang w:val="fr-FR" w:eastAsia="zh-CN" w:bidi="ar-SA"/>
        </w:rPr>
      </w:pPr>
      <w:ins w:id="179" w:author="thomas" w:date="2024-06-04T13:38:53Z">
        <w:r>
          <w:rPr>
            <w:rFonts w:eastAsia="Arial" w:cs="Arial"/>
            <w:sz w:val="22"/>
            <w:szCs w:val="22"/>
            <w:lang w:val="fr-FR" w:eastAsia="zh-CN" w:bidi="ar-SA"/>
          </w:rPr>
        </w:r>
      </w:ins>
      <w:ins w:id="180" w:author="thomas" w:date="2024-06-04T13:38:53Z">
        <w:r>
          <w:rPr>
            <w:rFonts w:ascii="Arial" w:hAnsi="Arial" w:eastAsia="Arial" w:cs="Arial"/>
            <w:sz w:val="22"/>
            <w:szCs w:val="22"/>
            <w:lang w:val="fr-FR" w:eastAsia="zh-CN" w:bidi="ar-SA"/>
          </w:rPr>
        </w:r>
      </w:ins>
    </w:p>
    <w:p>
      <w:pPr>
        <w:pStyle w:val="778"/>
        <w:pBdr/>
        <w:spacing/>
        <w:ind w:firstLine="0" w:left="0"/>
        <w:rPr>
          <w:ins w:id="181" w:author="thomas" w:date="2024-06-04T13:38:53Z"/>
          <w:rFonts w:ascii="Arial" w:hAnsi="Arial" w:eastAsia="Arial" w:cs="Arial"/>
          <w:sz w:val="22"/>
          <w:szCs w:val="22"/>
          <w:lang w:val="fr-FR" w:eastAsia="zh-CN" w:bidi="ar-SA"/>
        </w:rPr>
      </w:pPr>
      <w:ins w:id="182" w:author="thomas" w:date="2024-06-04T13:38:53Z">
        <w:r>
          <w:t xml:space="preserve">There is no default behaviors for TreeProperty.</w:t>
        </w:r>
      </w:ins>
      <w:ins w:id="183" w:author="thomas" w:date="2024-06-04T13:38:53Z">
        <w:r>
          <w:rPr>
            <w:rFonts w:ascii="Arial" w:hAnsi="Arial" w:eastAsia="Arial" w:cs="Arial"/>
            <w:sz w:val="22"/>
            <w:szCs w:val="22"/>
            <w:lang w:val="fr-FR" w:eastAsia="zh-CN" w:bidi="ar-SA"/>
          </w:rPr>
        </w:r>
      </w:ins>
    </w:p>
    <w:p>
      <w:pPr>
        <w:pStyle w:val="778"/>
        <w:pBdr/>
        <w:spacing/>
        <w:ind w:firstLine="0" w:left="0"/>
        <w:rPr>
          <w:ins w:id="184" w:author="thomas" w:date="2024-06-04T13:38:53Z"/>
          <w:rFonts w:ascii="Arial" w:hAnsi="Arial" w:eastAsia="Arial" w:cs="Arial"/>
          <w:sz w:val="22"/>
          <w:szCs w:val="22"/>
          <w:lang w:val="fr-FR" w:eastAsia="zh-CN" w:bidi="ar-SA"/>
        </w:rPr>
      </w:pPr>
      <w:ins w:id="185" w:author="thomas" w:date="2024-06-04T13:38:53Z">
        <w:r>
          <w:rPr>
            <w:rFonts w:eastAsia="Arial" w:cs="Arial"/>
            <w:sz w:val="22"/>
            <w:szCs w:val="22"/>
            <w:lang w:val="fr-FR" w:eastAsia="zh-CN" w:bidi="ar-SA"/>
          </w:rPr>
        </w:r>
      </w:ins>
      <w:ins w:id="186" w:author="thomas" w:date="2024-06-04T13:38:53Z">
        <w:r>
          <w:rPr>
            <w:rFonts w:ascii="Arial" w:hAnsi="Arial" w:eastAsia="Arial" w:cs="Arial"/>
            <w:sz w:val="22"/>
            <w:szCs w:val="22"/>
            <w:lang w:val="fr-FR" w:eastAsia="zh-CN" w:bidi="ar-SA"/>
          </w:rPr>
        </w:r>
      </w:ins>
    </w:p>
    <w:p>
      <w:pPr>
        <w:pStyle w:val="778"/>
        <w:pBdr/>
        <w:spacing/>
        <w:ind w:firstLine="0" w:left="0"/>
        <w:rPr>
          <w:ins w:id="187" w:author="thomas" w:date="2024-06-04T13:39:58Z"/>
          <w:rFonts w:ascii="Arial" w:hAnsi="Arial" w:eastAsia="Arial" w:cs="Arial"/>
          <w:sz w:val="22"/>
          <w:szCs w:val="22"/>
          <w:lang w:val="fr-FR" w:eastAsia="zh-CN" w:bidi="ar-SA"/>
        </w:rPr>
      </w:pPr>
      <w:ins w:id="188" w:author="thomas" w:date="2024-06-04T13:39:58Z">
        <w:r>
          <w:t xml:space="preserve">In most of the cases, the default behavior is sufficient to deal with the most common use-cases. In more advanced situations, other means of configuring the datasources of lists and autocomplete fields are possible, and documented below.</w:t>
        </w:r>
      </w:ins>
      <w:ins w:id="189" w:author="thomas" w:date="2024-06-04T13:39:58Z">
        <w:r>
          <w:rPr>
            <w:rFonts w:ascii="Arial" w:hAnsi="Arial" w:eastAsia="Arial" w:cs="Arial"/>
            <w:sz w:val="22"/>
            <w:szCs w:val="22"/>
            <w:lang w:val="fr-FR" w:eastAsia="zh-CN" w:bidi="ar-SA"/>
          </w:rPr>
        </w:r>
      </w:ins>
    </w:p>
    <w:p>
      <w:pPr>
        <w:pStyle w:val="778"/>
        <w:pBdr/>
        <w:spacing/>
        <w:ind w:firstLine="0" w:left="0"/>
        <w:rPr>
          <w:ins w:id="190" w:author="thomas" w:date="2024-06-04T13:33:32Z"/>
          <w:rFonts w:ascii="Arial" w:hAnsi="Arial" w:eastAsia="Arial" w:cs="Arial"/>
          <w:sz w:val="22"/>
          <w:szCs w:val="22"/>
          <w:lang w:val="fr-FR" w:eastAsia="zh-CN" w:bidi="ar-SA"/>
        </w:rPr>
      </w:pPr>
      <w:ins w:id="191" w:author="thomas" w:date="2024-06-04T13:33:32Z">
        <w:r>
          <w:rPr>
            <w:rFonts w:eastAsia="Arial" w:cs="Arial"/>
            <w:sz w:val="22"/>
            <w:szCs w:val="22"/>
            <w:lang w:val="fr-FR" w:eastAsia="zh-CN" w:bidi="ar-SA"/>
          </w:rPr>
        </w:r>
      </w:ins>
      <w:ins w:id="192" w:author="thomas" w:date="2024-06-04T13:33:32Z">
        <w:r>
          <w:rPr>
            <w:rFonts w:ascii="Arial" w:hAnsi="Arial" w:eastAsia="Arial" w:cs="Arial"/>
            <w:sz w:val="22"/>
            <w:szCs w:val="22"/>
            <w:lang w:val="fr-FR" w:eastAsia="zh-CN" w:bidi="ar-SA"/>
          </w:rPr>
        </w:r>
      </w:ins>
    </w:p>
    <w:p>
      <w:pPr>
        <w:pStyle w:val="781"/>
        <w:pBdr/>
        <w:spacing/>
        <w:ind/>
        <w:rPr>
          <w:highlight w:val="none"/>
          <w:shd w:val="clear" w:color="auto" w:fill="auto"/>
        </w:rPr>
      </w:pPr>
      <w:r/>
      <w:bookmarkStart w:id="20" w:name="_urdhjnsew8i5"/>
      <w:r/>
      <w:bookmarkEnd w:id="20"/>
      <w:r/>
      <w:commentRangeStart w:id="15"/>
      <w:r>
        <w:rPr>
          <w:rFonts w:ascii="Trebuchet MS" w:hAnsi="Trebuchet MS" w:eastAsia="Trebuchet MS" w:cs="Trebuchet MS"/>
          <w:color w:val="666666"/>
          <w:shd w:val="clear" w:color="auto" w:fill="auto"/>
          <w:lang w:val="fr-FR" w:eastAsia="zh-CN" w:bidi="ar-SA"/>
          <w:rPrChange w:id="193" w:author="Auteur inconnu" w:date="2024-07-12T13:35:56Z">
            <w:rPr>
              <w:b/>
              <w:sz w:val="24"/>
              <w:szCs w:val="24"/>
              <w:highlight w:val="green"/>
            </w:rPr>
          </w:rPrChange>
        </w:rPr>
        <w:t xml:space="preserve">Using predefined datasources</w:t>
      </w:r>
      <w:commentRangeEnd w:id="15"/>
      <w:r>
        <w:commentReference w:id="15"/>
      </w:r>
      <w:r>
        <w:rPr>
          <w:rFonts w:ascii="Trebuchet MS" w:hAnsi="Trebuchet MS" w:eastAsia="Trebuchet MS" w:cs="Trebuchet MS"/>
          <w:color w:val="666666"/>
          <w:shd w:val="clear" w:color="auto" w:fill="auto"/>
          <w:lang w:val="fr-FR" w:eastAsia="zh-CN" w:bidi="ar-SA"/>
          <w:rPrChange w:id="194" w:author="Auteur inconnu" w:date="2024-07-12T13:35:56Z">
            <w:rPr>
              <w:b/>
              <w:sz w:val="24"/>
              <w:szCs w:val="24"/>
              <w:highlight w:val="green"/>
            </w:rPr>
          </w:rPrChange>
        </w:rPr>
      </w:r>
      <w:r>
        <w:rPr>
          <w:highlight w:val="none"/>
          <w:shd w:val="clear" w:color="auto" w:fill="auto"/>
        </w:rPr>
      </w:r>
    </w:p>
    <w:p>
      <w:pPr>
        <w:pStyle w:val="778"/>
        <w:pBdr/>
        <w:spacing/>
        <w:ind w:firstLine="0" w:left="0"/>
        <w:rPr>
          <w:highlight w:val="none"/>
          <w:shd w:val="clear" w:color="auto" w:fill="auto"/>
        </w:rPr>
      </w:pPr>
      <w:r>
        <w:rPr>
          <w:shd w:val="clear" w:color="auto" w:fill="auto"/>
          <w:rPrChange w:id="195" w:author="MarieMuller" w:date="2024-07-09T16:14:21Z">
            <w:rPr/>
          </w:rPrChange>
        </w:rPr>
      </w:r>
      <w:r>
        <w:rPr>
          <w:highlight w:val="none"/>
          <w:shd w:val="clear" w:color="auto" w:fill="auto"/>
        </w:rPr>
      </w:r>
    </w:p>
    <w:p>
      <w:pPr>
        <w:pStyle w:val="778"/>
        <w:pBdr/>
        <w:spacing/>
        <w:ind w:firstLine="0" w:left="0"/>
        <w:rPr>
          <w:highlight w:val="none"/>
          <w:shd w:val="clear" w:color="auto" w:fill="auto"/>
        </w:rPr>
      </w:pPr>
      <w:r>
        <w:rPr>
          <w:shd w:val="clear" w:color="auto" w:fill="auto"/>
          <w:rPrChange w:id="196" w:author="MarieMuller" w:date="2024-07-09T16:14:21Z">
            <w:rPr/>
          </w:rPrChange>
        </w:rPr>
        <w:t xml:space="preserve">ListProperty and AutocompleteProperty </w:t>
      </w:r>
      <w:del w:id="197" w:author="thomas" w:date="2024-06-04T13:40:09Z">
        <w:r>
          <w:rPr>
            <w:shd w:val="clear" w:color="auto" w:fill="auto"/>
          </w:rPr>
          <w:delText xml:space="preserve">require</w:delText>
        </w:r>
      </w:del>
      <w:ins w:id="198" w:author="thomas" w:date="2024-06-04T13:40:10Z">
        <w:r>
          <w:rPr>
            <w:shd w:val="clear" w:color="auto" w:fill="auto"/>
          </w:rPr>
          <w:t xml:space="preserve">can use</w:t>
        </w:r>
      </w:ins>
      <w:r>
        <w:rPr>
          <w:rFonts w:ascii="Arial" w:hAnsi="Arial" w:eastAsia="Arial" w:cs="Arial"/>
          <w:color w:val="000000"/>
          <w:shd w:val="clear" w:color="auto" w:fill="auto"/>
          <w:lang w:val="fr-FR" w:eastAsia="zh-CN" w:bidi="ar-SA"/>
          <w:rPrChange w:id="199" w:author="Auteur inconnu" w:date="2024-07-12T13:35:56Z">
            <w:rPr>
              <w:sz w:val="22"/>
              <w:szCs w:val="22"/>
              <w:shd w:val="clear" w:color="auto" w:fill="auto"/>
            </w:rPr>
          </w:rPrChange>
        </w:rPr>
        <w:t xml:space="preserve"> a datasource to be populated </w:t>
      </w:r>
      <w:del w:id="200" w:author="thomas" w:date="2024-06-04T13:40:14Z">
        <w:r>
          <w:rPr>
            <w:shd w:val="clear" w:color="auto" w:fill="auto"/>
          </w:rPr>
          <w:delText xml:space="preserve">correctly</w:delText>
        </w:r>
      </w:del>
      <w:ins w:id="201" w:author="thomas" w:date="2024-06-04T13:40:21Z">
        <w:r>
          <w:rPr>
            <w:shd w:val="clear" w:color="auto" w:fill="auto"/>
          </w:rPr>
          <w:t xml:space="preserve">differently than their default behavior</w:t>
        </w:r>
      </w:ins>
      <w:r>
        <w:rPr>
          <w:shd w:val="clear" w:color="auto" w:fill="auto"/>
          <w:rPrChange w:id="202" w:author="Auteur inconnu" w:date="2024-07-12T13:35:56Z">
            <w:rPr/>
          </w:rPrChange>
        </w:rPr>
        <w:t xml:space="preserve">. For that purpose use the </w:t>
      </w:r>
      <w:r>
        <w:rPr>
          <w:rFonts w:ascii="Consolas" w:hAnsi="Consolas" w:eastAsia="Consolas" w:cs="Consolas"/>
          <w:color w:val="000000"/>
          <w:u w:val="single"/>
          <w:shd w:val="clear" w:color="auto" w:fill="auto"/>
          <w:lang w:val="fr-FR" w:eastAsia="zh-CN" w:bidi="ar-SA"/>
          <w:rPrChange w:id="203" w:author="Auteur inconnu" w:date="2024-07-12T13:35:56Z">
            <w:rPr>
              <w:sz w:val="22"/>
              <w:szCs w:val="22"/>
              <w:u w:val="single"/>
              <w:shd w:val="clear" w:color="auto" w:fill="auto"/>
            </w:rPr>
          </w:rPrChange>
        </w:rPr>
        <w:t xml:space="preserve">datasources:datasource</w:t>
      </w:r>
      <w:r>
        <w:rPr>
          <w:rFonts w:ascii="Arial" w:hAnsi="Arial" w:eastAsia="Arial" w:cs="Arial"/>
          <w:color w:val="000000"/>
          <w:shd w:val="clear" w:color="auto" w:fill="auto"/>
          <w:lang w:val="fr-FR" w:eastAsia="zh-CN" w:bidi="ar-SA"/>
          <w:rPrChange w:id="204" w:author="Auteur inconnu" w:date="2024-07-12T13:35:56Z">
            <w:rPr>
              <w:sz w:val="22"/>
              <w:szCs w:val="22"/>
              <w:shd w:val="clear" w:color="auto" w:fill="auto"/>
            </w:rPr>
          </w:rPrChange>
        </w:rPr>
        <w:t xml:space="preserve"> column </w:t>
      </w:r>
      <w:r>
        <w:rPr>
          <w:rFonts w:ascii="Arial" w:hAnsi="Arial" w:eastAsia="Arial" w:cs="Arial"/>
          <w:color w:val="000000"/>
          <w:shd w:val="clear" w:color="auto" w:fill="auto"/>
          <w:lang w:val="fr-FR" w:eastAsia="zh-CN" w:bidi="ar-SA"/>
          <w:rPrChange w:id="205" w:author="Auteur inconnu" w:date="2024-07-12T13:35:56Z">
            <w:rPr>
              <w:sz w:val="22"/>
              <w:szCs w:val="22"/>
              <w:shd w:val="clear" w:color="auto" w:fill="auto"/>
            </w:rPr>
          </w:rPrChange>
        </w:rPr>
        <w:t xml:space="preserve">of the Properties tab. The datasource of a dropdown list populates the list, the datasource of an autocomplete property feeds the autocomplete proposals. TreeProperty also requires two datasources; the configuration of tree datasources is covered in annex.</w:t>
      </w:r>
      <w:r>
        <w:rPr>
          <w:highlight w:val="none"/>
          <w:shd w:val="clear" w:color="auto" w:fill="auto"/>
        </w:rPr>
      </w:r>
    </w:p>
    <w:p>
      <w:pPr>
        <w:pStyle w:val="778"/>
        <w:pBdr/>
        <w:spacing/>
        <w:ind w:firstLine="0" w:left="0"/>
        <w:rPr>
          <w:highlight w:val="none"/>
          <w:shd w:val="clear" w:color="auto" w:fill="auto"/>
        </w:rPr>
      </w:pPr>
      <w:r>
        <w:rPr>
          <w:shd w:val="clear" w:color="auto" w:fill="auto"/>
          <w:rPrChange w:id="206" w:author="MarieMuller" w:date="2024-07-09T16:14:21Z">
            <w:rPr/>
          </w:rPrChange>
        </w:rPr>
      </w:r>
      <w:r>
        <w:rPr>
          <w:highlight w:val="none"/>
          <w:shd w:val="clear" w:color="auto" w:fill="auto"/>
        </w:rPr>
      </w:r>
    </w:p>
    <w:p>
      <w:pPr>
        <w:pStyle w:val="778"/>
        <w:pBdr/>
        <w:spacing/>
        <w:ind w:firstLine="0" w:left="0"/>
        <w:rPr>
          <w:highlight w:val="none"/>
          <w:shd w:val="clear" w:color="auto" w:fill="auto"/>
        </w:rPr>
      </w:pPr>
      <w:r>
        <w:rPr>
          <w:rFonts w:ascii="Arial" w:hAnsi="Arial" w:eastAsia="Arial" w:cs="Arial"/>
          <w:color w:val="000000"/>
          <w:shd w:val="clear" w:color="auto" w:fill="auto"/>
          <w:lang w:val="fr-FR" w:eastAsia="zh-CN" w:bidi="ar-SA"/>
          <w:rPrChange w:id="207" w:author="Auteur inconnu" w:date="2024-07-12T13:35:56Z">
            <w:rPr>
              <w:sz w:val="22"/>
              <w:szCs w:val="22"/>
              <w:shd w:val="clear" w:color="auto" w:fill="auto"/>
            </w:rPr>
          </w:rPrChange>
        </w:rPr>
        <w:t xml:space="preserve">In its most simple form, a datasource is a SPARQL query that will return some results.</w:t>
      </w:r>
      <w:r>
        <w:rPr>
          <w:highlight w:val="none"/>
          <w:shd w:val="clear" w:color="auto" w:fill="auto"/>
        </w:rPr>
      </w:r>
    </w:p>
    <w:p>
      <w:pPr>
        <w:pStyle w:val="778"/>
        <w:pBdr/>
        <w:spacing/>
        <w:ind w:firstLine="0" w:left="0"/>
        <w:rPr>
          <w:highlight w:val="none"/>
          <w:shd w:val="clear" w:color="auto" w:fill="auto"/>
        </w:rPr>
      </w:pPr>
      <w:r>
        <w:rPr>
          <w:shd w:val="clear" w:color="auto" w:fill="auto"/>
          <w:rPrChange w:id="208" w:author="MarieMuller" w:date="2024-07-09T16:14:21Z">
            <w:rPr/>
          </w:rPrChange>
        </w:rPr>
      </w:r>
      <w:r>
        <w:rPr>
          <w:highlight w:val="none"/>
          <w:shd w:val="clear" w:color="auto" w:fill="auto"/>
        </w:rPr>
      </w:r>
    </w:p>
    <w:p>
      <w:pPr>
        <w:pStyle w:val="778"/>
        <w:pBdr/>
        <w:spacing/>
        <w:ind w:firstLine="0" w:left="0"/>
        <w:rPr>
          <w:highlight w:val="none"/>
          <w:shd w:val="clear" w:color="auto" w:fill="auto"/>
        </w:rPr>
      </w:pPr>
      <w:r>
        <w:rPr>
          <w:rFonts w:ascii="Arial" w:hAnsi="Arial" w:eastAsia="Arial" w:cs="Arial"/>
          <w:color w:val="000000"/>
          <w:shd w:val="clear" w:color="auto" w:fill="auto"/>
          <w:lang w:val="fr-FR" w:eastAsia="zh-CN" w:bidi="ar-SA"/>
          <w:rPrChange w:id="209" w:author="Auteur inconnu" w:date="2024-07-12T13:35:56Z">
            <w:rPr>
              <w:sz w:val="22"/>
              <w:szCs w:val="22"/>
              <w:shd w:val="clear" w:color="auto" w:fill="auto"/>
            </w:rPr>
          </w:rPrChange>
        </w:rPr>
        <w:t xml:space="preserve">Sparnatural comes with off-the-shelves datasources, in tab “sparnatural-config-core” of the spreadsheet. Here you can find a list of preconfigured datasources corresponding to different widget types for lists, autocomplete (search) and tree.</w:t>
      </w:r>
      <w:r>
        <w:rPr>
          <w:highlight w:val="none"/>
          <w:shd w:val="clear" w:color="auto" w:fill="auto"/>
        </w:rPr>
      </w:r>
    </w:p>
    <w:p>
      <w:pPr>
        <w:pStyle w:val="778"/>
        <w:pBdr/>
        <w:spacing/>
        <w:ind w:firstLine="0" w:left="0"/>
        <w:rPr>
          <w:rFonts w:ascii="Arial" w:hAnsi="Arial" w:eastAsia="Arial" w:cs="Arial"/>
          <w:sz w:val="22"/>
          <w:szCs w:val="22"/>
          <w:highlight w:val="none"/>
          <w:shd w:val="clear" w:color="auto" w:fill="auto"/>
          <w:lang w:val="fr-FR" w:eastAsia="zh-CN" w:bidi="ar-SA"/>
        </w:rPr>
      </w:pPr>
      <w:r>
        <w:rPr>
          <w:rFonts w:eastAsia="Arial" w:cs="Arial"/>
          <w:sz w:val="22"/>
          <w:szCs w:val="22"/>
          <w:shd w:val="clear" w:color="auto" w:fill="auto"/>
          <w:lang w:val="fr-FR" w:eastAsia="zh-CN" w:bidi="ar-SA"/>
        </w:rPr>
      </w:r>
      <w:r>
        <w:rPr>
          <w:rFonts w:ascii="Arial" w:hAnsi="Arial" w:eastAsia="Arial" w:cs="Arial"/>
          <w:sz w:val="22"/>
          <w:szCs w:val="22"/>
          <w:highlight w:val="none"/>
          <w:shd w:val="clear" w:color="auto" w:fill="auto"/>
          <w:lang w:val="fr-FR" w:eastAsia="zh-CN" w:bidi="ar-SA"/>
        </w:rPr>
      </w:r>
    </w:p>
    <w:p>
      <w:pPr>
        <w:pStyle w:val="778"/>
        <w:pBdr/>
        <w:spacing/>
        <w:ind w:firstLine="0" w:left="0"/>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831840" cy="3873500"/>
                <wp:effectExtent l="0" t="0" r="0" b="0"/>
                <wp:docPr id="26"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7.png" descr=""/>
                        <pic:cNvPicPr>
                          <a:picLocks noChangeAspect="1"/>
                        </pic:cNvPicPr>
                        <pic:nvPr/>
                      </pic:nvPicPr>
                      <pic:blipFill>
                        <a:blip r:embed="rId52"/>
                        <a:stretch/>
                      </pic:blipFill>
                      <pic:spPr bwMode="auto">
                        <a:xfrm>
                          <a:off x="0" y="0"/>
                          <a:ext cx="5831840" cy="3873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59.20pt;height:305.00pt;mso-wrap-distance-left:0.00pt;mso-wrap-distance-top:0.00pt;mso-wrap-distance-right:0.00pt;mso-wrap-distance-bottom:0.00pt;z-index:1;" stroked="false">
                <v:imagedata r:id="rId52" o:title=""/>
                <o:lock v:ext="edit" rotation="t"/>
              </v:shape>
            </w:pict>
          </mc:Fallback>
        </mc:AlternateContent>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t xml:space="preserve">The predefined datasources are documented in the </w:t>
      </w:r>
      <w:hyperlink r:id="rId53" w:tooltip="http://docs.sparnatural.eu/OWL-based-configuration-datasources.html" w:history="1">
        <w:r>
          <w:rPr>
            <w:color w:val="1155cc"/>
            <w:u w:val="single"/>
          </w:rPr>
          <w:t xml:space="preserve">datasource documentation of Sparnatural</w:t>
        </w:r>
      </w:hyperlink>
      <w:r>
        <w:t xml:space="preserve">, but we give some simple indications to select the adequate one for your use-case:</w:t>
      </w:r>
      <w:r>
        <w:rPr>
          <w:rFonts w:ascii="Arial" w:hAnsi="Arial" w:eastAsia="Arial" w:cs="Arial"/>
          <w:sz w:val="22"/>
          <w:szCs w:val="22"/>
          <w:lang w:val="fr-FR" w:eastAsia="zh-CN" w:bidi="ar-SA"/>
        </w:rPr>
      </w:r>
    </w:p>
    <w:p>
      <w:pPr>
        <w:pStyle w:val="778"/>
        <w:numPr>
          <w:ilvl w:val="0"/>
          <w:numId w:val="15"/>
        </w:numPr>
        <w:pBdr/>
        <w:spacing w:after="0" w:before="0"/>
        <w:ind w:hanging="360" w:left="720"/>
        <w:rPr>
          <w:u w:val="none"/>
        </w:rPr>
      </w:pPr>
      <w:r>
        <w:t xml:space="preserve">datasources beginning by “list” are for ListProperty, while datasources beginning by “search” are for AutocompleteProperty.</w:t>
      </w:r>
      <w:r>
        <w:rPr>
          <w:u w:val="none"/>
        </w:rPr>
      </w:r>
    </w:p>
    <w:p>
      <w:pPr>
        <w:pStyle w:val="778"/>
        <w:numPr>
          <w:ilvl w:val="0"/>
          <w:numId w:val="15"/>
        </w:numPr>
        <w:pBdr/>
        <w:spacing w:after="0" w:before="0"/>
        <w:ind w:hanging="360" w:left="720"/>
        <w:rPr>
          <w:u w:val="none"/>
        </w:rPr>
      </w:pPr>
      <w:r>
        <w:t xml:space="preserve">The identifier of the property indicates which property Sparnatural uses to display the entry or search on it : rdfs:label, foaf:name, dcterms:title, schema:name, skos:prefLabel</w:t>
      </w:r>
      <w:r>
        <w:rPr>
          <w:u w:val="none"/>
        </w:rPr>
      </w:r>
    </w:p>
    <w:p>
      <w:pPr>
        <w:pStyle w:val="778"/>
        <w:numPr>
          <w:ilvl w:val="0"/>
          <w:numId w:val="15"/>
        </w:numPr>
        <w:pBdr/>
        <w:spacing w:after="0" w:before="0"/>
        <w:ind w:hanging="360" w:left="720"/>
        <w:rPr>
          <w:u w:val="none"/>
        </w:rPr>
      </w:pPr>
      <w:r>
        <w:t xml:space="preserve">List datasources come in 3 variants : “alpha” is pure alphabetical, count is sorted by descending number of occurrences, “alpha_with_count” is alphabetical but displays the number of occurrences in parenthesis.</w:t>
      </w:r>
      <w:r>
        <w:rPr>
          <w:u w:val="none"/>
        </w:rPr>
      </w:r>
    </w:p>
    <w:p>
      <w:pPr>
        <w:pStyle w:val="778"/>
        <w:keepNext w:val="false"/>
        <w:keepLines w:val="false"/>
        <w:pageBreakBefore w:val="false"/>
        <w:widowControl w:val="true"/>
        <w:numPr>
          <w:ilvl w:val="0"/>
          <w:numId w:val="15"/>
        </w:numPr>
        <w:pBdr/>
        <w:shd w:val="clear" w:color="auto" w:fill="auto"/>
        <w:spacing w:after="0" w:before="0" w:line="276" w:lineRule="auto"/>
        <w:ind w:right="0" w:hanging="360" w:left="720"/>
        <w:jc w:val="left"/>
        <w:rPr>
          <w:u w:val="none"/>
        </w:rPr>
      </w:pPr>
      <w:r>
        <w:t xml:space="preserve">Search da</w:t>
      </w:r>
      <w:r>
        <w:t xml:space="preserve">tasources come in 3 variants : “strstarts” looks for the string at the beginning of the property, “contains” looks for the string anywhere in the property, “bifcontains” is specific to Virtuoso and will look for the string anywhere in the property but as a</w:t>
      </w:r>
      <w:r>
        <w:rPr>
          <w:rFonts w:ascii="Consolas" w:hAnsi="Consolas" w:eastAsia="Consolas" w:cs="Consolas"/>
          <w:shd w:val="clear" w:color="auto" w:fill="efefef"/>
        </w:rPr>
        <w:t xml:space="preserve"> </w:t>
      </w:r>
      <w:r>
        <w:t xml:space="preserve">complete word/token.</w:t>
      </w:r>
      <w:r>
        <w:rPr>
          <w:u w:val="none"/>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A typical frequent choice to populate a list is the datasource “</w:t>
      </w:r>
      <w:r>
        <w:rPr>
          <w:rFonts w:ascii="Consolas" w:hAnsi="Consolas" w:eastAsia="Consolas" w:cs="Consolas"/>
          <w:shd w:val="clear" w:color="auto" w:fill="efefef"/>
        </w:rPr>
        <w:t xml:space="preserve">datasource:list_rdfslabel_alpha</w:t>
      </w:r>
      <w:r>
        <w:t xml:space="preserve">” which will populate a list with the rdfs:label of the values, sorted alphabetically.</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334010" cy="275590"/>
                <wp:effectExtent l="0" t="0" r="0" b="0"/>
                <wp:docPr id="2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rPr>
        <w:t xml:space="preserve">Advanced note</w:t>
      </w:r>
      <w:r>
        <w:t xml:space="preserve">: if you look at the SPARQL queries (e.g. by navigating to </w:t>
      </w:r>
      <w:r>
        <w:fldChar w:fldCharType="begin"/>
      </w:r>
      <w:r>
        <w:rPr>
          <w:color w:val="1155cc"/>
          <w:u w:val="single"/>
        </w:rPr>
        <w:instrText xml:space="preserve"> HYPERLINK "http://data.sparna.fr/ontologies/sparnatural-config-datasources" \l "query_list_label_alpha"</w:instrText>
      </w:r>
      <w:r>
        <w:rPr>
          <w:color w:val="1155cc"/>
          <w:u w:val="single"/>
        </w:rPr>
        <w:fldChar w:fldCharType="separate"/>
      </w:r>
      <w:r>
        <w:rPr>
          <w:color w:val="1155cc"/>
          <w:u w:val="single"/>
        </w:rPr>
        <w:t xml:space="preserve">the URI of one “query_list_xxxx”</w:t>
      </w:r>
      <w:r>
        <w:rPr>
          <w:color w:val="1155cc"/>
          <w:u w:val="single"/>
        </w:rPr>
        <w:fldChar w:fldCharType="end"/>
      </w:r>
      <w:r>
        <w:t xml:space="preserve">), you will notice that the default provided queries do not use the range class as a criteria in the query, mostly for performance reasons. They assume that a given property always refers to a single type of </w:t>
      </w:r>
      <w:ins w:id="210" w:author="Auteur inconnu" w:date="2024-07-11T15:36:00Z">
        <w:r>
          <w:t xml:space="preserve">E</w:t>
        </w:r>
      </w:ins>
      <w:del w:id="211" w:author="Auteur inconnu" w:date="2024-07-11T15:36:00Z">
        <w:r>
          <w:delText xml:space="preserve">e</w:delText>
        </w:r>
      </w:del>
      <w:r>
        <w:t xml:space="preserve">ntity. If you have a property that can refer to multiple classes as range, then you need to use one of the provided query that includes “with_range” in its name (e.g. </w:t>
      </w:r>
      <w:r>
        <w:rPr>
          <w:rFonts w:ascii="Consolas" w:hAnsi="Consolas" w:eastAsia="Consolas" w:cs="Consolas"/>
          <w:shd w:val="clear" w:color="auto" w:fill="efefef"/>
        </w:rPr>
        <w:t xml:space="preserve">datasources:query_list_label_with_range_alpha</w:t>
      </w:r>
      <w:r>
        <w:t xml:space="preserve">), and inject the property name in it (see following section)</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334010" cy="275590"/>
                <wp:effectExtent l="0" t="0" r="0" b="0"/>
                <wp:docPr id="2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3" descr=""/>
                        <pic:cNvPicPr>
                          <a:picLocks noChangeAspect="1"/>
                        </pic:cNvPicPr>
                        <pic:nvPr/>
                      </pic:nvPicPr>
                      <pic:blipFill>
                        <a:blip r:embed="rId12"/>
                        <a:stretch/>
                      </pic:blipFill>
                      <pic:spPr bwMode="auto">
                        <a:xfrm>
                          <a:off x="0" y="0"/>
                          <a:ext cx="334010"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26.30pt;height:21.70pt;mso-wrap-distance-left:0.00pt;mso-wrap-distance-top:0.00pt;mso-wrap-distance-right:0.00pt;mso-wrap-distance-bottom:0.00pt;z-index:1;" stroked="false">
                <v:imagedata r:id="rId12" o:title=""/>
                <o:lock v:ext="edit" rotation="t"/>
              </v:shape>
            </w:pict>
          </mc:Fallback>
        </mc:AlternateContent>
      </w:r>
      <w:r>
        <w:rPr>
          <w:b/>
          <w:u w:val="single"/>
        </w:rPr>
        <w:t xml:space="preserve">Advanced note</w:t>
      </w:r>
      <w:r>
        <w:t xml:space="preserve">: if you don’t specify any datasource</w:t>
      </w:r>
      <w:ins w:id="212" w:author="thomas" w:date="2024-06-04T13:42:29Z">
        <w:r>
          <w:t xml:space="preserve">, and there is no dash:LabelRole flag on the target </w:t>
        </w:r>
      </w:ins>
      <w:ins w:id="213" w:author="Auteur inconnu" w:date="2024-07-11T15:36:07Z">
        <w:r>
          <w:t xml:space="preserve">E</w:t>
        </w:r>
      </w:ins>
      <w:ins w:id="214" w:author="thomas" w:date="2024-06-04T13:42:29Z">
        <w:del w:id="215" w:author="Auteur inconnu" w:date="2024-07-11T15:36:06Z">
          <w:r>
            <w:delText xml:space="preserve">e</w:delText>
          </w:r>
        </w:del>
      </w:ins>
      <w:ins w:id="216" w:author="thomas" w:date="2024-06-04T13:42:29Z">
        <w:r>
          <w:t xml:space="preserve">ntity for the property</w:t>
        </w:r>
      </w:ins>
      <w:r>
        <w:t xml:space="preserve">, Sparnatural will default to </w:t>
      </w:r>
      <w:r>
        <w:fldChar w:fldCharType="begin"/>
      </w:r>
      <w:r>
        <w:rPr>
          <w:color w:val="1155cc"/>
          <w:u w:val="single"/>
        </w:rPr>
        <w:instrText xml:space="preserve"> HYPERLINK "http://data.sparna.fr/ontologies/sparnatural-config-datasources" \l "list_URI_or_literal_alpha"</w:instrText>
      </w:r>
      <w:r>
        <w:rPr>
          <w:color w:val="1155cc"/>
          <w:u w:val="single"/>
        </w:rPr>
        <w:fldChar w:fldCharType="separate"/>
      </w:r>
      <w:r>
        <w:rPr>
          <w:color w:val="1155cc"/>
          <w:u w:val="single"/>
        </w:rPr>
        <w:t xml:space="preserve">datasources:list_URI_or_literal_alpha</w:t>
      </w:r>
      <w:r>
        <w:rPr>
          <w:color w:val="1155cc"/>
          <w:u w:val="single"/>
        </w:rPr>
        <w:fldChar w:fldCharType="end"/>
      </w:r>
      <w:r>
        <w:t xml:space="preserve"> for lists and to </w:t>
      </w:r>
      <w:r>
        <w:fldChar w:fldCharType="begin"/>
      </w:r>
      <w:r>
        <w:rPr>
          <w:color w:val="1155cc"/>
          <w:u w:val="single"/>
        </w:rPr>
        <w:instrText xml:space="preserve"> HYPERLINK "http://data.sparna.fr/ontologies/sparnatural-config-datasources" \l "search_URI_contains"</w:instrText>
      </w:r>
      <w:r>
        <w:rPr>
          <w:color w:val="1155cc"/>
          <w:u w:val="single"/>
        </w:rPr>
        <w:fldChar w:fldCharType="separate"/>
      </w:r>
      <w:r>
        <w:rPr>
          <w:color w:val="1155cc"/>
          <w:u w:val="single"/>
        </w:rPr>
        <w:t xml:space="preserve">datasources:search_URI_contains</w:t>
      </w:r>
      <w:r>
        <w:rPr>
          <w:color w:val="1155cc"/>
          <w:u w:val="single"/>
        </w:rPr>
        <w:fldChar w:fldCharType="end"/>
      </w:r>
      <w:r>
        <w:t xml:space="preserve"> or </w:t>
      </w:r>
      <w:r>
        <w:fldChar w:fldCharType="begin"/>
      </w:r>
      <w:r>
        <w:rPr>
          <w:color w:val="1155cc"/>
          <w:u w:val="single"/>
        </w:rPr>
        <w:instrText xml:space="preserve"> HYPERLINK "http://data.sparna.fr/ontologies/sparnatural-config-datasources" \l "search_literal_contains"</w:instrText>
      </w:r>
      <w:r>
        <w:rPr>
          <w:color w:val="1155cc"/>
          <w:u w:val="single"/>
        </w:rPr>
        <w:fldChar w:fldCharType="separate"/>
      </w:r>
      <w:r>
        <w:rPr>
          <w:color w:val="1155cc"/>
          <w:u w:val="single"/>
        </w:rPr>
        <w:t xml:space="preserve">datasources:search_literal_contains</w:t>
      </w:r>
      <w:r>
        <w:rPr>
          <w:color w:val="1155cc"/>
          <w:u w:val="single"/>
        </w:rPr>
        <w:fldChar w:fldCharType="end"/>
      </w:r>
      <w:r>
        <w:t xml:space="preserve"> (depending if the range class is marked as a literal or not, see below). You will most probably never use these defaults and always specify a datasource.</w:t>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778"/>
              <w:widowControl w:val="false"/>
              <w:pBdr/>
              <w:spacing w:after="0" w:before="0" w:line="276" w:lineRule="auto"/>
              <w:ind/>
              <w:jc w:val="left"/>
              <w:rPr>
                <w:highlight w:val="green"/>
              </w:rPr>
            </w:pPr>
            <w:r/>
            <w:commentRangeStart w:id="16"/>
            <w:r>
              <w:rPr>
                <w:rFonts w:ascii="Trebuchet MS" w:hAnsi="Trebuchet MS" w:eastAsia="Trebuchet MS" w:cs="Trebuchet MS"/>
                <w:b/>
                <w:i/>
                <w:color w:val="666666"/>
                <w:sz w:val="24"/>
                <w:szCs w:val="24"/>
                <w:highlight w:val="green"/>
                <w:lang w:val="fr-FR" w:eastAsia="zh-CN" w:bidi="ar-SA"/>
                <w:rPrChange w:id="217" w:author="MarieMuller" w:date="2024-07-09T16:13:52Z">
                  <w:rPr>
                    <w:b/>
                    <w:i/>
                    <w:sz w:val="24"/>
                    <w:szCs w:val="24"/>
                  </w:rPr>
                </w:rPrChange>
              </w:rPr>
              <w:t xml:space="preserve">Example</w:t>
            </w:r>
            <w:commentRangeEnd w:id="16"/>
            <w:r>
              <w:commentReference w:id="16"/>
            </w:r>
            <w:r>
              <w:rPr>
                <w:rFonts w:ascii="Trebuchet MS" w:hAnsi="Trebuchet MS" w:eastAsia="Trebuchet MS" w:cs="Trebuchet MS"/>
                <w:b/>
                <w:i/>
                <w:color w:val="666666"/>
                <w:sz w:val="24"/>
                <w:szCs w:val="24"/>
                <w:highlight w:val="green"/>
                <w:lang w:val="fr-FR" w:eastAsia="zh-CN" w:bidi="ar-SA"/>
              </w:rPr>
            </w:r>
            <w:r>
              <w:rPr>
                <w:highlight w:val="green"/>
              </w:rPr>
            </w:r>
          </w:p>
          <w:p>
            <w:pPr>
              <w:pStyle w:val="778"/>
              <w:widowControl w:val="false"/>
              <w:pBdr/>
              <w:spacing w:after="0" w:before="0" w:line="276" w:lineRule="auto"/>
              <w:ind/>
              <w:jc w:val="left"/>
              <w:rPr>
                <w:ins w:id="218" w:author="Auteur inconnu" w:date="2024-07-12T16:26:27Z"/>
                <w:rFonts w:ascii="Trebuchet MS" w:hAnsi="Trebuchet MS" w:eastAsia="Trebuchet MS" w:cs="Trebuchet MS"/>
                <w:b/>
                <w:color w:val="666666"/>
                <w:sz w:val="24"/>
                <w:szCs w:val="24"/>
                <w:highlight w:val="green"/>
              </w:rPr>
            </w:pPr>
            <w:r>
              <w:rPr>
                <w:rFonts w:eastAsia="Arial" w:cs="Arial"/>
                <w:sz w:val="22"/>
                <w:szCs w:val="22"/>
                <w:highlight w:val="green"/>
                <w:lang w:val="fr-FR" w:eastAsia="zh-CN" w:bidi="ar-SA"/>
                <w:rPrChange w:id="219" w:author="MarieMuller" w:date="2024-07-09T16:13:52Z">
                  <w:rPr/>
                </w:rPrChange>
              </w:rPr>
              <w:t xml:space="preserve">Both lines in grey below correspond to list properties (“</w:t>
            </w:r>
            <w:r>
              <w:rPr>
                <w:rFonts w:ascii="Consolas" w:hAnsi="Consolas" w:eastAsia="Consolas" w:cs="Consolas"/>
                <w:sz w:val="22"/>
                <w:szCs w:val="22"/>
                <w:highlight w:val="green"/>
                <w:shd w:val="clear" w:color="auto" w:fill="efefef"/>
                <w:lang w:val="fr-FR" w:eastAsia="zh-CN" w:bidi="ar-SA"/>
                <w:rPrChange w:id="220" w:author="MarieMuller" w:date="2024-07-09T16:13:52Z">
                  <w:rPr>
                    <w:shd w:val="clear" w:color="auto" w:fill="efefef"/>
                  </w:rPr>
                </w:rPrChange>
              </w:rPr>
              <w:t xml:space="preserve">core:ListProperty</w:t>
            </w:r>
            <w:r>
              <w:rPr>
                <w:rFonts w:eastAsia="Arial" w:cs="Arial"/>
                <w:sz w:val="22"/>
                <w:szCs w:val="22"/>
                <w:highlight w:val="green"/>
                <w:lang w:val="fr-FR" w:eastAsia="zh-CN" w:bidi="ar-SA"/>
                <w:rPrChange w:id="221" w:author="MarieMuller" w:date="2024-07-09T16:13:52Z">
                  <w:rPr/>
                </w:rPrChange>
              </w:rPr>
              <w:t xml:space="preserve">”) “</w:t>
            </w:r>
            <w:r>
              <w:rPr>
                <w:rFonts w:ascii="Consolas" w:hAnsi="Consolas" w:eastAsia="Consolas" w:cs="Consolas"/>
                <w:sz w:val="22"/>
                <w:szCs w:val="22"/>
                <w:highlight w:val="green"/>
                <w:shd w:val="clear" w:color="auto" w:fill="efefef"/>
                <w:lang w:val="fr-FR" w:eastAsia="zh-CN" w:bidi="ar-SA"/>
                <w:rPrChange w:id="222" w:author="MarieMuller" w:date="2024-07-09T16:13:52Z">
                  <w:rPr>
                    <w:shd w:val="clear" w:color="auto" w:fill="efefef"/>
                  </w:rPr>
                </w:rPrChange>
              </w:rPr>
              <w:t xml:space="preserve">hasSymptom</w:t>
            </w:r>
            <w:r>
              <w:rPr>
                <w:rFonts w:eastAsia="Arial" w:cs="Arial"/>
                <w:sz w:val="22"/>
                <w:szCs w:val="22"/>
                <w:highlight w:val="green"/>
                <w:lang w:val="fr-FR" w:eastAsia="zh-CN" w:bidi="ar-SA"/>
                <w:rPrChange w:id="223" w:author="MarieMuller" w:date="2024-07-09T16:13:52Z">
                  <w:rPr/>
                </w:rPrChange>
              </w:rPr>
              <w:t xml:space="preserve">” and “</w:t>
            </w:r>
            <w:r>
              <w:rPr>
                <w:rFonts w:ascii="Consolas" w:hAnsi="Consolas" w:eastAsia="Consolas" w:cs="Consolas"/>
                <w:sz w:val="22"/>
                <w:szCs w:val="22"/>
                <w:highlight w:val="green"/>
                <w:shd w:val="clear" w:color="auto" w:fill="efefef"/>
                <w:lang w:val="fr-FR" w:eastAsia="zh-CN" w:bidi="ar-SA"/>
                <w:rPrChange w:id="224" w:author="MarieMuller" w:date="2024-07-09T16:13:52Z">
                  <w:rPr>
                    <w:shd w:val="clear" w:color="auto" w:fill="efefef"/>
                  </w:rPr>
                </w:rPrChange>
              </w:rPr>
              <w:t xml:space="preserve">hasComponent</w:t>
            </w:r>
            <w:r>
              <w:rPr>
                <w:rFonts w:eastAsia="Arial" w:cs="Arial"/>
                <w:sz w:val="22"/>
                <w:szCs w:val="22"/>
                <w:highlight w:val="green"/>
                <w:lang w:val="fr-FR" w:eastAsia="zh-CN" w:bidi="ar-SA"/>
                <w:rPrChange w:id="225" w:author="MarieMuller" w:date="2024-07-09T16:13:52Z">
                  <w:rPr/>
                </w:rPrChange>
              </w:rPr>
              <w:t xml:space="preserve">” respectively with “Symptom”</w:t>
            </w:r>
            <w:ins w:id="226" w:author="Auteur inconnu" w:date="2024-07-12T15:12:37Z">
              <w:r>
                <w:rPr>
                  <w:rFonts w:eastAsia="Arial" w:cs="Arial"/>
                  <w:sz w:val="22"/>
                  <w:szCs w:val="22"/>
                  <w:highlight w:val="green"/>
                  <w:lang w:val="fr-FR" w:eastAsia="zh-CN" w:bidi="ar-SA"/>
                </w:rPr>
                <w:t xml:space="preserve"> </w:t>
              </w:r>
            </w:ins>
            <w:r>
              <w:rPr>
                <w:rFonts w:eastAsia="Arial" w:cs="Arial"/>
                <w:sz w:val="22"/>
                <w:szCs w:val="22"/>
                <w:highlight w:val="green"/>
                <w:lang w:val="fr-FR" w:eastAsia="zh-CN" w:bidi="ar-SA"/>
                <w:rPrChange w:id="227" w:author="MarieMuller" w:date="2024-07-09T16:13:52Z">
                  <w:rPr/>
                </w:rPrChange>
              </w:rPr>
              <w:t xml:space="preserve">and “Component” as range values, where we wanted the </w:t>
            </w:r>
            <w:del w:id="228" w:author="Auteur inconnu" w:date="2024-07-12T15:09:02Z">
              <w:r>
                <w:rPr>
                  <w:rFonts w:ascii="Consolas" w:hAnsi="Consolas" w:eastAsia="Consolas" w:cs="Consolas"/>
                  <w:sz w:val="22"/>
                  <w:szCs w:val="22"/>
                  <w:highlight w:val="green"/>
                  <w:shd w:val="clear" w:color="auto" w:fill="efefef"/>
                  <w:lang w:val="fr-FR" w:eastAsia="zh-CN" w:bidi="ar-SA"/>
                </w:rPr>
                <w:delText xml:space="preserve">rdfs:label</w:delText>
              </w:r>
            </w:del>
            <w:ins w:id="229" w:author="Auteur inconnu" w:date="2024-07-12T15:09:02Z">
              <w:r>
                <w:rPr>
                  <w:rFonts w:ascii="Consolas" w:hAnsi="Consolas" w:eastAsia="Consolas" w:cs="Consolas"/>
                  <w:sz w:val="22"/>
                  <w:szCs w:val="22"/>
                  <w:highlight w:val="green"/>
                  <w:shd w:val="clear" w:color="auto" w:fill="efefef"/>
                  <w:lang w:val="fr-FR" w:eastAsia="zh-CN" w:bidi="ar-SA"/>
                </w:rPr>
                <w:t xml:space="preserve">sh:name@en</w:t>
              </w:r>
            </w:ins>
            <w:r>
              <w:rPr>
                <w:rFonts w:eastAsia="Arial" w:cs="Arial"/>
                <w:sz w:val="22"/>
                <w:szCs w:val="22"/>
                <w:highlight w:val="green"/>
                <w:lang w:val="fr-FR" w:eastAsia="zh-CN" w:bidi="ar-SA"/>
                <w:rPrChange w:id="230" w:author="MarieMuller" w:date="2024-07-09T16:13:52Z">
                  <w:rPr/>
                </w:rPrChange>
              </w:rPr>
              <w:t xml:space="preserve"> in an alphabetical way to be displayed :</w:t>
            </w:r>
            <w:ins w:id="231" w:author="Auteur inconnu" w:date="2024-07-12T16:26:27Z">
              <w:r>
                <w:rPr>
                  <w:rFonts w:ascii="Trebuchet MS" w:hAnsi="Trebuchet MS" w:eastAsia="Trebuchet MS" w:cs="Trebuchet MS"/>
                  <w:b/>
                  <w:color w:val="666666"/>
                  <w:sz w:val="24"/>
                  <w:szCs w:val="24"/>
                  <w:highlight w:val="green"/>
                </w:rPr>
              </w:r>
            </w:ins>
          </w:p>
          <w:p>
            <w:pPr>
              <w:pStyle w:val="778"/>
              <w:widowControl w:val="false"/>
              <w:pBdr/>
              <w:spacing w:after="0" w:before="0" w:line="276" w:lineRule="auto"/>
              <w:ind/>
              <w:jc w:val="left"/>
              <w:rPr>
                <w:ins w:id="232" w:author="Auteur inconnu" w:date="2024-07-12T16:26:27Z"/>
                <w:rFonts w:ascii="Trebuchet MS" w:hAnsi="Trebuchet MS" w:eastAsia="Trebuchet MS" w:cs="Trebuchet MS"/>
                <w:b/>
                <w:color w:val="666666"/>
                <w:sz w:val="24"/>
                <w:szCs w:val="24"/>
                <w:highlight w:val="green"/>
              </w:rPr>
            </w:pPr>
            <w:ins w:id="233" w:author="Auteur inconnu" w:date="2024-07-12T16:26:27Z">
              <w:r/>
            </w:ins>
            <w:ins w:id="234" w:author="Auteur inconnu" w:date="2024-07-12T16:26:27Z">
              <w:r>
                <w:rPr>
                  <w:rFonts w:ascii="Trebuchet MS" w:hAnsi="Trebuchet MS" w:eastAsia="Trebuchet MS" w:cs="Trebuchet MS"/>
                  <w:b/>
                  <w:color w:val="666666"/>
                  <w:sz w:val="24"/>
                  <w:szCs w:val="24"/>
                  <w:highlight w:val="green"/>
                </w:rPr>
              </w:r>
            </w:ins>
          </w:p>
          <w:p>
            <w:pPr>
              <w:pStyle w:val="778"/>
              <w:widowControl w:val="false"/>
              <w:pBdr/>
              <w:spacing w:after="0" w:before="0" w:line="276" w:lineRule="auto"/>
              <w:ind/>
              <w:jc w:val="left"/>
              <w:rPr>
                <w:ins w:id="235" w:author="Auteur inconnu" w:date="2024-07-12T16:26:27Z"/>
                <w:rFonts w:ascii="Trebuchet MS" w:hAnsi="Trebuchet MS" w:eastAsia="Trebuchet MS" w:cs="Trebuchet MS"/>
                <w:b/>
                <w:color w:val="666666"/>
                <w:sz w:val="24"/>
                <w:szCs w:val="24"/>
                <w:highlight w:val="green"/>
              </w:rPr>
            </w:pPr>
            <w:ins w:id="236" w:author="Auteur inconnu" w:date="2024-07-12T16:26:27Z">
              <w:r>
                <w:rPr>
                  <w:rFonts w:eastAsia="Arial" w:cs="Arial"/>
                  <w:sz w:val="22"/>
                  <w:szCs w:val="22"/>
                  <w:highlight w:val="green"/>
                  <w:lang w:val="fr-FR" w:eastAsia="zh-CN" w:bidi="ar-SA"/>
                </w:rPr>
                <w:t xml:space="preserve">montrer 1 comportement default</w:t>
              </w:r>
            </w:ins>
            <w:ins w:id="237" w:author="Auteur inconnu" w:date="2024-07-12T16:26:27Z">
              <w:r>
                <w:rPr>
                  <w:rFonts w:ascii="Trebuchet MS" w:hAnsi="Trebuchet MS" w:eastAsia="Trebuchet MS" w:cs="Trebuchet MS"/>
                  <w:b/>
                  <w:color w:val="666666"/>
                  <w:sz w:val="24"/>
                  <w:szCs w:val="24"/>
                  <w:highlight w:val="green"/>
                </w:rPr>
              </w:r>
            </w:ins>
          </w:p>
          <w:p>
            <w:pPr>
              <w:pStyle w:val="778"/>
              <w:widowControl w:val="false"/>
              <w:pBdr/>
              <w:spacing w:after="0" w:before="0" w:line="276" w:lineRule="auto"/>
              <w:ind/>
              <w:jc w:val="left"/>
              <w:rPr>
                <w:ins w:id="238" w:author="Auteur inconnu" w:date="2024-07-12T16:26:27Z"/>
                <w:rFonts w:ascii="Trebuchet MS" w:hAnsi="Trebuchet MS" w:eastAsia="Trebuchet MS" w:cs="Trebuchet MS"/>
                <w:b/>
                <w:color w:val="666666"/>
                <w:sz w:val="24"/>
                <w:szCs w:val="24"/>
                <w:highlight w:val="green"/>
              </w:rPr>
            </w:pPr>
            <w:ins w:id="239" w:author="Auteur inconnu" w:date="2024-07-12T16:26:27Z">
              <w:r/>
            </w:ins>
            <w:ins w:id="240" w:author="Auteur inconnu" w:date="2024-07-12T16:26:27Z">
              <w:r>
                <w:rPr>
                  <w:rFonts w:ascii="Trebuchet MS" w:hAnsi="Trebuchet MS" w:eastAsia="Trebuchet MS" w:cs="Trebuchet MS"/>
                  <w:b/>
                  <w:color w:val="666666"/>
                  <w:sz w:val="24"/>
                  <w:szCs w:val="24"/>
                  <w:highlight w:val="green"/>
                </w:rPr>
              </w:r>
            </w:ins>
          </w:p>
          <w:p>
            <w:pPr>
              <w:pStyle w:val="778"/>
              <w:widowControl w:val="false"/>
              <w:pBdr/>
              <w:spacing w:after="0" w:before="0" w:line="276" w:lineRule="auto"/>
              <w:ind/>
              <w:jc w:val="left"/>
              <w:rPr>
                <w:ins w:id="241" w:author="Auteur inconnu" w:date="2024-07-12T16:26:27Z"/>
                <w:rFonts w:ascii="Trebuchet MS" w:hAnsi="Trebuchet MS" w:eastAsia="Trebuchet MS" w:cs="Trebuchet MS"/>
                <w:b/>
                <w:color w:val="666666"/>
                <w:sz w:val="24"/>
                <w:szCs w:val="24"/>
                <w:highlight w:val="green"/>
              </w:rPr>
            </w:pPr>
            <w:ins w:id="242" w:author="Auteur inconnu" w:date="2024-07-12T16:26:27Z">
              <w:r>
                <w:rPr>
                  <w:rFonts w:eastAsia="Arial" w:cs="Arial"/>
                  <w:sz w:val="22"/>
                  <w:szCs w:val="22"/>
                  <w:highlight w:val="green"/>
                  <w:lang w:val="fr-FR" w:eastAsia="zh-CN" w:bidi="ar-SA"/>
                </w:rPr>
                <w:t xml:space="preserve">+ 1 error code has symptom où on ajoute 1 datasource :</w:t>
              </w:r>
            </w:ins>
            <w:ins w:id="243" w:author="Auteur inconnu" w:date="2024-07-12T16:26:27Z">
              <w:r>
                <w:rPr>
                  <w:rFonts w:ascii="Trebuchet MS" w:hAnsi="Trebuchet MS" w:eastAsia="Trebuchet MS" w:cs="Trebuchet MS"/>
                  <w:b/>
                  <w:color w:val="666666"/>
                  <w:sz w:val="24"/>
                  <w:szCs w:val="24"/>
                  <w:highlight w:val="green"/>
                </w:rPr>
              </w:r>
            </w:ins>
          </w:p>
          <w:p>
            <w:pPr>
              <w:pStyle w:val="778"/>
              <w:widowControl w:val="false"/>
              <w:pBdr/>
              <w:spacing w:after="0" w:before="0" w:line="276" w:lineRule="auto"/>
              <w:ind/>
              <w:jc w:val="left"/>
              <w:rPr>
                <w:ins w:id="244" w:author="Auteur inconnu" w:date="2024-07-12T16:26:27Z"/>
                <w:rFonts w:ascii="Trebuchet MS" w:hAnsi="Trebuchet MS" w:eastAsia="Trebuchet MS" w:cs="Trebuchet MS"/>
                <w:b/>
                <w:color w:val="666666"/>
                <w:sz w:val="24"/>
                <w:szCs w:val="24"/>
                <w:highlight w:val="green"/>
              </w:rPr>
            </w:pPr>
            <w:ins w:id="245" w:author="Auteur inconnu" w:date="2024-07-12T16:27:44Z">
              <w:r>
                <w:rPr>
                  <w:rFonts w:ascii="Slack-Lato;Slack-Fractions;appleLogo;sans-serif" w:hAnsi="Slack-Lato;Slack-Fractions;appleLogo;sans-serif" w:eastAsia="Arial" w:cs="Arial"/>
                  <w:b w:val="0"/>
                  <w:i w:val="0"/>
                  <w:caps w:val="0"/>
                  <w:smallCaps w:val="0"/>
                  <w:color w:val="1d1c1d"/>
                  <w:spacing w:val="0"/>
                  <w:sz w:val="18"/>
                  <w:szCs w:val="22"/>
                  <w:highlight w:val="green"/>
                  <w:lang w:val="fr-FR" w:eastAsia="zh-CN" w:bidi="ar-SA"/>
                </w:rPr>
                <w:t xml:space="preserve">exemple sur ErrorCode_hasSymptom : on spécifie la datasource "datasources:list_rdfslabel_count" pour avoir une liste avec le comptage</w:t>
              </w:r>
            </w:ins>
            <w:ins w:id="246" w:author="Auteur inconnu" w:date="2024-07-12T16:27:44Z">
              <w:r>
                <w:rPr>
                  <w:rFonts w:eastAsia="Arial" w:cs="Arial"/>
                  <w:sz w:val="22"/>
                  <w:szCs w:val="22"/>
                  <w:highlight w:val="green"/>
                  <w:lang w:val="fr-FR" w:eastAsia="zh-CN" w:bidi="ar-SA"/>
                </w:rPr>
                <w:t xml:space="preserve"> </w:t>
              </w:r>
            </w:ins>
            <w:ins w:id="247" w:author="Auteur inconnu" w:date="2024-07-12T16:26:27Z">
              <w:r>
                <w:rPr>
                  <w:rFonts w:ascii="Trebuchet MS" w:hAnsi="Trebuchet MS" w:eastAsia="Trebuchet MS" w:cs="Trebuchet MS"/>
                  <w:b/>
                  <w:color w:val="666666"/>
                  <w:sz w:val="24"/>
                  <w:szCs w:val="24"/>
                  <w:highlight w:val="green"/>
                </w:rPr>
              </w:r>
            </w:ins>
          </w:p>
          <w:p>
            <w:pPr>
              <w:pStyle w:val="778"/>
              <w:widowControl w:val="false"/>
              <w:pBdr/>
              <w:spacing w:after="0" w:before="0" w:line="276" w:lineRule="auto"/>
              <w:ind/>
              <w:jc w:val="left"/>
              <w:rPr>
                <w:rFonts w:ascii="Trebuchet MS" w:hAnsi="Trebuchet MS" w:eastAsia="Trebuchet MS" w:cs="Trebuchet MS"/>
                <w:b/>
                <w:color w:val="666666"/>
                <w:sz w:val="24"/>
                <w:szCs w:val="24"/>
                <w:highlight w:val="green"/>
              </w:rPr>
            </w:pPr>
            <w:r/>
            <w:r>
              <w:rPr>
                <w:rFonts w:ascii="Trebuchet MS" w:hAnsi="Trebuchet MS" w:eastAsia="Trebuchet MS" w:cs="Trebuchet MS"/>
                <w:b/>
                <w:color w:val="666666"/>
                <w:sz w:val="24"/>
                <w:szCs w:val="24"/>
                <w:highlight w:val="green"/>
              </w:rPr>
            </w:r>
          </w:p>
          <w:p>
            <w:pPr>
              <w:pStyle w:val="778"/>
              <w:widowControl w:val="false"/>
              <w:pBdr/>
              <w:spacing w:after="0" w:before="0" w:line="276" w:lineRule="auto"/>
              <w:ind/>
              <w:jc w:val="left"/>
              <w:rPr>
                <w:rFonts w:ascii="Trebuchet MS" w:hAnsi="Trebuchet MS" w:eastAsia="Trebuchet MS" w:cs="Trebuchet MS"/>
                <w:b/>
                <w:color w:val="666666"/>
                <w:sz w:val="24"/>
                <w:szCs w:val="24"/>
                <w:highlight w:val="green"/>
              </w:rPr>
            </w:pPr>
            <w:r>
              <w:rPr>
                <w:rFonts w:ascii="Trebuchet MS" w:hAnsi="Trebuchet MS" w:eastAsia="Trebuchet MS" w:cs="Trebuchet MS"/>
                <w:b/>
                <w:color w:val="666666"/>
                <w:sz w:val="24"/>
                <w:szCs w:val="24"/>
                <w:highlight w:val="green"/>
              </w:rPr>
            </w:r>
            <w:r>
              <w:rPr>
                <w:rFonts w:ascii="Trebuchet MS" w:hAnsi="Trebuchet MS" w:eastAsia="Trebuchet MS" w:cs="Trebuchet MS"/>
                <w:b/>
                <w:color w:val="666666"/>
                <w:sz w:val="24"/>
                <w:szCs w:val="24"/>
                <w:highlight w:val="green"/>
              </w:rPr>
            </w:r>
          </w:p>
          <w:p>
            <w:pPr>
              <w:pStyle w:val="778"/>
              <w:widowControl w:val="false"/>
              <w:pBdr/>
              <w:spacing w:after="0" w:before="0" w:line="276" w:lineRule="auto"/>
              <w:ind/>
              <w:jc w:val="left"/>
              <w:rPr>
                <w:rFonts w:ascii="Trebuchet MS" w:hAnsi="Trebuchet MS" w:eastAsia="Trebuchet MS" w:cs="Trebuchet MS"/>
                <w:b/>
                <w:color w:val="666666"/>
                <w:sz w:val="24"/>
                <w:szCs w:val="24"/>
              </w:rPr>
            </w:pPr>
            <w:del w:id="248" w:author="Auteur inconnu" w:date="2024-07-12T15:04:43Z">
              <w:r>
                <mc:AlternateContent>
                  <mc:Choice Requires="wpg">
                    <w:drawing>
                      <wp:inline xmlns:wp="http://schemas.openxmlformats.org/drawingml/2006/wordprocessingDrawing" distT="0" distB="0" distL="0" distR="0">
                        <wp:extent cx="5695950" cy="2273300"/>
                        <wp:effectExtent l="0" t="0" r="0" b="0"/>
                        <wp:docPr id="29"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7.png" descr=""/>
                                <pic:cNvPicPr>
                                  <a:picLocks noChangeAspect="1"/>
                                </pic:cNvPicPr>
                                <pic:nvPr/>
                              </pic:nvPicPr>
                              <pic:blipFill>
                                <a:blip r:embed="rId54"/>
                                <a:stretch/>
                              </pic:blipFill>
                              <pic:spPr bwMode="auto">
                                <a:xfrm>
                                  <a:off x="0" y="0"/>
                                  <a:ext cx="5695950" cy="2273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48.50pt;height:179.00pt;mso-wrap-distance-left:0.00pt;mso-wrap-distance-top:0.00pt;mso-wrap-distance-right:0.00pt;mso-wrap-distance-bottom:0.00pt;z-index:1;" stroked="false">
                        <v:imagedata r:id="rId54" o:title=""/>
                        <o:lock v:ext="edit" rotation="t"/>
                      </v:shape>
                    </w:pict>
                  </mc:Fallback>
                </mc:AlternateContent>
              </w:r>
            </w:del>
            <w:ins w:id="249" w:author="Auteur inconnu" w:date="2024-07-12T15:04:44Z">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705475" cy="3039110"/>
                        <wp:effectExtent l="0" t="0" r="0" b="0"/>
                        <wp:docPr id="3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7" descr=""/>
                                <pic:cNvPicPr>
                                  <a:picLocks noChangeAspect="1"/>
                                </pic:cNvPicPr>
                                <pic:nvPr/>
                              </pic:nvPicPr>
                              <pic:blipFill>
                                <a:blip r:embed="rId55"/>
                                <a:stretch/>
                              </pic:blipFill>
                              <pic:spPr bwMode="auto">
                                <a:xfrm>
                                  <a:off x="0" y="0"/>
                                  <a:ext cx="5705475" cy="30391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49.25pt;height:239.30pt;mso-wrap-distance-left:0.00pt;mso-wrap-distance-top:0.00pt;mso-wrap-distance-right:0.00pt;mso-wrap-distance-bottom:0.00pt;z-index:1;" stroked="false">
                        <v:imagedata r:id="rId55" o:title=""/>
                        <o:lock v:ext="edit" rotation="t"/>
                      </v:shape>
                    </w:pict>
                  </mc:Fallback>
                </mc:AlternateContent>
              </w:r>
            </w:ins>
            <w:r>
              <w:rPr>
                <w:rFonts w:ascii="Trebuchet MS" w:hAnsi="Trebuchet MS" w:eastAsia="Trebuchet MS" w:cs="Trebuchet MS"/>
                <w:b/>
                <w:color w:val="666666"/>
                <w:sz w:val="24"/>
                <w:szCs w:val="24"/>
              </w:rPr>
            </w:r>
          </w:p>
          <w:p>
            <w:pPr>
              <w:pStyle w:val="778"/>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That gives us the following result when shown in Sparnatural’s interface :</w:t>
            </w:r>
            <w:r>
              <w:rPr>
                <w:rFonts w:ascii="Arial" w:hAnsi="Arial" w:eastAsia="Arial" w:cs="Arial"/>
                <w:sz w:val="22"/>
                <w:szCs w:val="22"/>
                <w:lang w:val="fr-FR" w:eastAsia="zh-CN" w:bidi="ar-SA"/>
              </w:rPr>
            </w:r>
          </w:p>
          <w:p>
            <w:pPr>
              <w:pStyle w:val="778"/>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76"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695950" cy="2032000"/>
                      <wp:effectExtent l="0" t="0" r="0" b="0"/>
                      <wp:docPr id="31"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0.png" descr=""/>
                              <pic:cNvPicPr>
                                <a:picLocks noChangeAspect="1"/>
                              </pic:cNvPicPr>
                              <pic:nvPr/>
                            </pic:nvPicPr>
                            <pic:blipFill>
                              <a:blip r:embed="rId56"/>
                              <a:stretch/>
                            </pic:blipFill>
                            <pic:spPr bwMode="auto">
                              <a:xfrm>
                                <a:off x="0" y="0"/>
                                <a:ext cx="5695950" cy="2032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48.50pt;height:160.00pt;mso-wrap-distance-left:0.00pt;mso-wrap-distance-top:0.00pt;mso-wrap-distance-right:0.00pt;mso-wrap-distance-bottom:0.00pt;z-index:1;" stroked="false">
                      <v:imagedata r:id="rId56" o:title=""/>
                      <o:lock v:ext="edit" rotation="t"/>
                    </v:shape>
                  </w:pict>
                </mc:Fallback>
              </mc:AlternateContent>
            </w:r>
            <w:r>
              <w:rPr>
                <w:rFonts w:ascii="Arial" w:hAnsi="Arial" w:eastAsia="Arial" w:cs="Arial"/>
                <w:sz w:val="22"/>
                <w:szCs w:val="22"/>
                <w:lang w:val="fr-FR" w:eastAsia="zh-CN" w:bidi="ar-SA"/>
              </w:rPr>
            </w:r>
          </w:p>
          <w:p>
            <w:pPr>
              <w:pStyle w:val="778"/>
              <w:widowControl w:val="false"/>
              <w:pBdr/>
              <w:spacing w:after="0" w:before="0" w:line="276"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76" w:lineRule="auto"/>
              <w:ind/>
              <w:jc w:val="left"/>
              <w:rPr>
                <w:b/>
              </w:rPr>
            </w:pPr>
            <w:r>
              <w:rPr>
                <w:rFonts w:eastAsia="Arial" w:cs="Arial"/>
                <w:sz w:val="22"/>
                <w:szCs w:val="22"/>
                <w:lang w:val="fr-FR" w:eastAsia="zh-CN" w:bidi="ar-SA"/>
              </w:rPr>
              <w:t xml:space="preserve">We can see that we obtain an alphabetically-sorted list of labels here (instead of URIs).</w:t>
            </w:r>
            <w:r>
              <w:rPr>
                <w:b/>
              </w:rPr>
            </w:r>
          </w:p>
          <w:p>
            <w:pPr>
              <w:pStyle w:val="778"/>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81"/>
        <w:pBdr/>
        <w:spacing/>
        <w:ind/>
        <w:rPr>
          <w:rFonts w:ascii="Arial" w:hAnsi="Arial" w:eastAsia="Arial" w:cs="Arial"/>
          <w:sz w:val="22"/>
          <w:szCs w:val="22"/>
          <w:lang w:val="fr-FR" w:eastAsia="zh-CN" w:bidi="ar-SA"/>
        </w:rPr>
      </w:pPr>
      <w:r/>
      <w:bookmarkStart w:id="21" w:name="_mb6dpyllc0ey"/>
      <w:r/>
      <w:bookmarkEnd w:id="21"/>
      <w:r>
        <w:t xml:space="preserve">Using predefined queries with your own properties</w:t>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t xml:space="preserve">When your data model uses a property to label </w:t>
      </w:r>
      <w:del w:id="250" w:author="Auteur inconnu" w:date="2024-07-11T15:36:51Z">
        <w:r>
          <w:delText xml:space="preserve">e</w:delText>
        </w:r>
      </w:del>
      <w:ins w:id="251" w:author="Auteur inconnu" w:date="2024-07-11T15:36:51Z">
        <w:r>
          <w:t xml:space="preserve">E</w:t>
        </w:r>
      </w:ins>
      <w:r>
        <w:t xml:space="preserve">ntities other than one of the 5 for which preconfigured datasources exist, you can create your custom one, based on one of the predefined query (alpha, count or alpha_with_count), in which your property will be “injected”.</w:t>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t xml:space="preserve">To do so, go to “Datasources” tab of your spreadsheet and write down the URI of the new datasource you want to create in column A, using the “this:” namespace, using a name as explicit as possible. Then:</w:t>
      </w:r>
      <w:r>
        <w:rPr>
          <w:rFonts w:ascii="Arial" w:hAnsi="Arial" w:eastAsia="Arial" w:cs="Arial"/>
          <w:sz w:val="22"/>
          <w:szCs w:val="22"/>
          <w:lang w:val="fr-FR" w:eastAsia="zh-CN" w:bidi="ar-SA"/>
        </w:rPr>
      </w:r>
    </w:p>
    <w:p>
      <w:pPr>
        <w:pStyle w:val="778"/>
        <w:numPr>
          <w:ilvl w:val="0"/>
          <w:numId w:val="5"/>
        </w:numPr>
        <w:pBdr/>
        <w:spacing w:after="0" w:before="0"/>
        <w:ind w:hanging="360" w:left="720"/>
        <w:rPr>
          <w:u w:val="none"/>
        </w:rPr>
      </w:pPr>
      <w:r>
        <w:t xml:space="preserve">in </w:t>
      </w:r>
      <w:r>
        <w:rPr>
          <w:rFonts w:ascii="Consolas" w:hAnsi="Consolas" w:eastAsia="Consolas" w:cs="Consolas"/>
          <w:u w:val="single"/>
        </w:rPr>
        <w:t xml:space="preserve">rdf:type</w:t>
      </w:r>
      <w:r>
        <w:t xml:space="preserve"> column,  always set the value </w:t>
      </w:r>
      <w:r>
        <w:rPr>
          <w:rFonts w:ascii="Consolas" w:hAnsi="Consolas" w:eastAsia="Consolas" w:cs="Consolas"/>
          <w:shd w:val="clear" w:color="auto" w:fill="efefef"/>
        </w:rPr>
        <w:t xml:space="preserve">datasources:SparqlDatasource</w:t>
      </w:r>
      <w:r>
        <w:rPr>
          <w:u w:val="none"/>
        </w:rPr>
      </w:r>
    </w:p>
    <w:p>
      <w:pPr>
        <w:pStyle w:val="778"/>
        <w:numPr>
          <w:ilvl w:val="0"/>
          <w:numId w:val="5"/>
        </w:numPr>
        <w:pBdr/>
        <w:spacing w:after="0" w:before="0"/>
        <w:ind w:hanging="360" w:left="720"/>
        <w:rPr>
          <w:u w:val="none"/>
        </w:rPr>
      </w:pPr>
      <w:r>
        <w:t xml:space="preserve">In the </w:t>
      </w:r>
      <w:r>
        <w:rPr>
          <w:rFonts w:ascii="Consolas" w:hAnsi="Consolas" w:eastAsia="Consolas" w:cs="Consolas"/>
          <w:u w:val="single"/>
        </w:rPr>
        <w:t xml:space="preserve">datasources:queryTemplate</w:t>
      </w:r>
      <w:r>
        <w:t xml:space="preserve"> column, pick one of the query from the sparnatural-config-core tab you will copy-paste in the corresponding column. The queries identifiers start with “</w:t>
      </w:r>
      <w:r>
        <w:rPr>
          <w:rFonts w:ascii="Consolas" w:hAnsi="Consolas" w:eastAsia="Consolas" w:cs="Consolas"/>
          <w:shd w:val="clear" w:color="auto" w:fill="efefef"/>
        </w:rPr>
        <w:t xml:space="preserve">datasources:query_list…</w:t>
      </w:r>
      <w:r>
        <w:t xml:space="preserve">” or “</w:t>
      </w:r>
      <w:r>
        <w:rPr>
          <w:rFonts w:ascii="Consolas" w:hAnsi="Consolas" w:eastAsia="Consolas" w:cs="Consolas"/>
          <w:shd w:val="clear" w:color="auto" w:fill="efefef"/>
        </w:rPr>
        <w:t xml:space="preserve">datasources:query_search…</w:t>
      </w:r>
      <w:r>
        <w:rPr>
          <w:sz w:val="20"/>
          <w:szCs w:val="20"/>
        </w:rPr>
        <w:t xml:space="preserve">”</w:t>
      </w:r>
      <w:r>
        <w:rPr>
          <w:u w:val="none"/>
        </w:rPr>
      </w:r>
    </w:p>
    <w:p>
      <w:pPr>
        <w:pStyle w:val="778"/>
        <w:keepNext w:val="false"/>
        <w:keepLines w:val="false"/>
        <w:pageBreakBefore w:val="false"/>
        <w:widowControl w:val="true"/>
        <w:numPr>
          <w:ilvl w:val="0"/>
          <w:numId w:val="5"/>
        </w:numPr>
        <w:pBdr/>
        <w:shd w:val="clear" w:color="auto" w:fill="auto"/>
        <w:spacing w:after="0" w:before="0" w:line="276" w:lineRule="auto"/>
        <w:ind w:right="0" w:hanging="360" w:left="720"/>
        <w:jc w:val="left"/>
        <w:rPr>
          <w:rFonts w:ascii="Arial" w:hAnsi="Arial" w:eastAsia="Arial" w:cs="Arial"/>
          <w:sz w:val="22"/>
          <w:szCs w:val="22"/>
          <w:lang w:val="fr-FR" w:eastAsia="zh-CN" w:bidi="ar-SA"/>
        </w:rPr>
      </w:pPr>
      <w:r>
        <w:t xml:space="preserve">In the </w:t>
      </w:r>
      <w:r>
        <w:rPr>
          <w:rFonts w:ascii="Consolas" w:hAnsi="Consolas" w:eastAsia="Consolas" w:cs="Consolas"/>
          <w:u w:val="single"/>
        </w:rPr>
        <w:t xml:space="preserve">datasources:labelProperty</w:t>
      </w:r>
      <w:r>
        <w:t xml:space="preserve"> column, enter the URI of the label property in</w:t>
      </w:r>
      <w:r>
        <w:rPr>
          <w:rFonts w:ascii="Consolas" w:hAnsi="Consolas" w:eastAsia="Consolas" w:cs="Consolas"/>
          <w:shd w:val="clear" w:color="auto" w:fill="efefef"/>
        </w:rPr>
        <w:t xml:space="preserve"> </w:t>
      </w:r>
      <w:r>
        <w:t xml:space="preserve">your data, either as a complete URI (surrounded by “&lt;” “&gt;”) or as a prefixed one. Your custom datasource is created, and can refer to its URI from the “Properties” tab in the “datasources:datasource” column.</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778"/>
              <w:widowControl w:val="false"/>
              <w:pBdr/>
              <w:spacing w:after="0" w:before="0" w:line="276"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p>
          <w:p>
            <w:pPr>
              <w:pStyle w:val="778"/>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Two examples of custom datasources here in the screenshot : first one to populate a simple list property with the </w:t>
            </w:r>
            <w:r>
              <w:rPr>
                <w:rFonts w:ascii="Consolas" w:hAnsi="Consolas" w:eastAsia="Consolas" w:cs="Consolas"/>
                <w:sz w:val="22"/>
                <w:szCs w:val="22"/>
                <w:shd w:val="clear" w:color="auto" w:fill="efefef"/>
                <w:lang w:val="fr-FR" w:eastAsia="zh-CN" w:bidi="ar-SA"/>
              </w:rPr>
              <w:t xml:space="preserve">odb:name</w:t>
            </w:r>
            <w:r>
              <w:rPr>
                <w:rFonts w:eastAsia="Arial" w:cs="Arial"/>
                <w:sz w:val="22"/>
                <w:szCs w:val="22"/>
                <w:lang w:val="fr-FR" w:eastAsia="zh-CN" w:bidi="ar-SA"/>
              </w:rPr>
              <w:t xml:space="preserve"> label (alphabetical order), second one to trigger a “strstarts” search on VIN number labels for an autocomplete field property :</w:t>
            </w:r>
            <w:r>
              <w:rPr>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keepNext w:val="false"/>
              <w:keepLines w:val="false"/>
              <w:widowControl w:val="false"/>
              <w:pBdr/>
              <w:shd w:val="clear" w:color="auto" w:fill="auto"/>
              <w:spacing w:after="0" w:before="0" w:line="276" w:lineRule="auto"/>
              <w:ind w:right="0" w:firstLine="0"/>
              <w:jc w:val="left"/>
              <w:rPr>
                <w:rFonts w:ascii="Consolas" w:hAnsi="Consolas" w:eastAsia="Consolas" w:cs="Consolas"/>
                <w:shd w:val="clear" w:color="auto" w:fill="efefef"/>
              </w:rPr>
            </w:pPr>
            <w:r>
              <mc:AlternateContent>
                <mc:Choice Requires="wpg">
                  <w:drawing>
                    <wp:inline xmlns:wp="http://schemas.openxmlformats.org/drawingml/2006/wordprocessingDrawing" distT="0" distB="0" distL="0" distR="0">
                      <wp:extent cx="5695950" cy="2362200"/>
                      <wp:effectExtent l="0" t="0" r="0" b="0"/>
                      <wp:docPr id="32"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png" descr=""/>
                              <pic:cNvPicPr>
                                <a:picLocks noChangeAspect="1"/>
                              </pic:cNvPicPr>
                              <pic:nvPr/>
                            </pic:nvPicPr>
                            <pic:blipFill>
                              <a:blip r:embed="rId57"/>
                              <a:stretch/>
                            </pic:blipFill>
                            <pic:spPr bwMode="auto">
                              <a:xfrm>
                                <a:off x="0" y="0"/>
                                <a:ext cx="5695950" cy="2362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48.50pt;height:186.00pt;mso-wrap-distance-left:0.00pt;mso-wrap-distance-top:0.00pt;mso-wrap-distance-right:0.00pt;mso-wrap-distance-bottom:0.00pt;z-index:1;" stroked="false">
                      <v:imagedata r:id="rId57" o:title=""/>
                      <o:lock v:ext="edit" rotation="t"/>
                    </v:shape>
                  </w:pict>
                </mc:Fallback>
              </mc:AlternateContent>
            </w:r>
            <w:r>
              <w:rPr>
                <w:rFonts w:ascii="Consolas" w:hAnsi="Consolas" w:eastAsia="Consolas" w:cs="Consolas"/>
                <w:shd w:val="clear" w:color="auto" w:fill="efefef"/>
              </w:rPr>
            </w:r>
          </w:p>
          <w:p>
            <w:pPr>
              <w:pStyle w:val="778"/>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eastAsia="Arial" w:cs="Arial"/>
                <w:sz w:val="22"/>
                <w:szCs w:val="22"/>
                <w:lang w:val="fr-FR" w:eastAsia="zh-CN" w:bidi="ar-SA"/>
              </w:rPr>
              <w:t xml:space="preserve">And this is what both custom datasources look like in the Datasources tab:</w:t>
            </w:r>
            <w:r>
              <w:rPr>
                <w:rFonts w:ascii="Trebuchet MS" w:hAnsi="Trebuchet MS" w:eastAsia="Trebuchet MS" w:cs="Trebuchet MS"/>
                <w:b/>
                <w:color w:val="666666"/>
                <w:sz w:val="24"/>
                <w:szCs w:val="24"/>
              </w:rPr>
            </w:r>
          </w:p>
          <w:p>
            <w:pPr>
              <w:pStyle w:val="778"/>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76"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695950" cy="1333500"/>
                      <wp:effectExtent l="0" t="0" r="0" b="0"/>
                      <wp:docPr id="33"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png" descr=""/>
                              <pic:cNvPicPr>
                                <a:picLocks noChangeAspect="1"/>
                              </pic:cNvPicPr>
                              <pic:nvPr/>
                            </pic:nvPicPr>
                            <pic:blipFill>
                              <a:blip r:embed="rId58"/>
                              <a:stretch/>
                            </pic:blipFill>
                            <pic:spPr bwMode="auto">
                              <a:xfrm>
                                <a:off x="0" y="0"/>
                                <a:ext cx="5695950" cy="1333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48.50pt;height:105.00pt;mso-wrap-distance-left:0.00pt;mso-wrap-distance-top:0.00pt;mso-wrap-distance-right:0.00pt;mso-wrap-distance-bottom:0.00pt;z-index:1;" stroked="false">
                      <v:imagedata r:id="rId58" o:title=""/>
                      <o:lock v:ext="edit" rotation="t"/>
                    </v:shape>
                  </w:pict>
                </mc:Fallback>
              </mc:AlternateContent>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This way we obtain the following results on Sparnatural index page :</w: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a dropdown list with particular labels instead of URIs :</w: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695950" cy="1498600"/>
                      <wp:effectExtent l="0" t="0" r="0" b="0"/>
                      <wp:docPr id="34"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0.png" descr=""/>
                              <pic:cNvPicPr>
                                <a:picLocks noChangeAspect="1"/>
                              </pic:cNvPicPr>
                              <pic:nvPr/>
                            </pic:nvPicPr>
                            <pic:blipFill>
                              <a:blip r:embed="rId59"/>
                              <a:stretch/>
                            </pic:blipFill>
                            <pic:spPr bwMode="auto">
                              <a:xfrm>
                                <a:off x="0" y="0"/>
                                <a:ext cx="5695950" cy="1498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48.50pt;height:118.00pt;mso-wrap-distance-left:0.00pt;mso-wrap-distance-top:0.00pt;mso-wrap-distance-right:0.00pt;mso-wrap-distance-bottom:0.00pt;z-index:1;" stroked="false">
                      <v:imagedata r:id="rId59" o:title=""/>
                      <o:lock v:ext="edit" rotation="t"/>
                    </v:shape>
                  </w:pict>
                </mc:Fallback>
              </mc:AlternateConten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an autocomplete field that could be filled in with the VIN numbers instead of the labels :</w: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695950" cy="1409700"/>
                      <wp:effectExtent l="0" t="0" r="0" b="0"/>
                      <wp:docPr id="35"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png" descr=""/>
                              <pic:cNvPicPr>
                                <a:picLocks noChangeAspect="1"/>
                              </pic:cNvPicPr>
                              <pic:nvPr/>
                            </pic:nvPicPr>
                            <pic:blipFill>
                              <a:blip r:embed="rId60"/>
                              <a:stretch/>
                            </pic:blipFill>
                            <pic:spPr bwMode="auto">
                              <a:xfrm>
                                <a:off x="0" y="0"/>
                                <a:ext cx="5695950" cy="1409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48.50pt;height:111.00pt;mso-wrap-distance-left:0.00pt;mso-wrap-distance-top:0.00pt;mso-wrap-distance-right:0.00pt;mso-wrap-distance-bottom:0.00pt;z-index:1;" stroked="false">
                      <v:imagedata r:id="rId60" o:title=""/>
                      <o:lock v:ext="edit" rotation="t"/>
                    </v:shape>
                  </w:pict>
                </mc:Fallback>
              </mc:AlternateContent>
            </w:r>
            <w:r>
              <w:rPr>
                <w:rFonts w:ascii="Arial" w:hAnsi="Arial" w:eastAsia="Arial" w:cs="Arial"/>
                <w:sz w:val="22"/>
                <w:szCs w:val="22"/>
                <w:lang w:val="fr-FR" w:eastAsia="zh-CN" w:bidi="ar-SA"/>
              </w:rPr>
            </w:r>
          </w:p>
          <w:p>
            <w:pPr>
              <w:pStyle w:val="778"/>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80"/>
        <w:pBdr/>
        <w:spacing/>
        <w:ind/>
        <w:rPr>
          <w:rFonts w:ascii="Arial" w:hAnsi="Arial" w:eastAsia="Arial" w:cs="Arial"/>
          <w:sz w:val="22"/>
          <w:szCs w:val="22"/>
          <w:lang w:val="fr-FR" w:eastAsia="zh-CN" w:bidi="ar-SA"/>
        </w:rPr>
      </w:pPr>
      <w:r>
        <w:rPr>
          <w:rFonts w:ascii="Arial" w:hAnsi="Arial" w:eastAsia="Arial" w:cs="Arial"/>
          <w:sz w:val="22"/>
          <w:szCs w:val="22"/>
          <w:lang w:val="fr-FR" w:eastAsia="zh-CN" w:bidi="ar-SA"/>
        </w:rPr>
      </w:r>
      <w:r/>
      <w:bookmarkStart w:id="23" w:name="_ej0kii72reb1"/>
      <w:r/>
      <w:bookmarkEnd w:id="23"/>
      <w:r/>
      <w:r>
        <w:rPr>
          <w:rFonts w:ascii="Arial" w:hAnsi="Arial" w:eastAsia="Arial" w:cs="Arial"/>
          <w:sz w:val="22"/>
          <w:szCs w:val="22"/>
          <w:lang w:val="fr-FR" w:eastAsia="zh-CN" w:bidi="ar-SA"/>
        </w:rPr>
      </w:r>
    </w:p>
    <w:p>
      <w:pPr>
        <w:pStyle w:val="780"/>
        <w:pBdr/>
        <w:spacing/>
        <w:ind/>
        <w:rPr>
          <w:highlight w:val="none"/>
          <w:shd w:val="clear" w:color="auto" w:fill="ffff00"/>
        </w:rPr>
      </w:pPr>
      <w:r/>
      <w:bookmarkStart w:id="24" w:name="_tdzsuipio9md"/>
      <w:r/>
      <w:bookmarkEnd w:id="24"/>
      <w:r>
        <w:rPr>
          <w:rFonts w:ascii="Trebuchet MS" w:hAnsi="Trebuchet MS" w:eastAsia="Trebuchet MS" w:cs="Trebuchet MS"/>
          <w:color w:val="auto"/>
          <w:shd w:val="clear" w:color="auto" w:fill="ffff00"/>
          <w:lang w:val="fr-FR" w:eastAsia="zh-CN" w:bidi="ar-SA"/>
          <w:rPrChange w:id="252" w:author="Auteur inconnu" w:date="2024-07-12T16:30:41Z">
            <w:rPr>
              <w:b/>
              <w:sz w:val="26"/>
              <w:szCs w:val="26"/>
            </w:rPr>
          </w:rPrChange>
        </w:rPr>
        <w:t xml:space="preserve">Declaring literal classes</w:t>
      </w:r>
      <w:ins w:id="253" w:author="Auteur inconnu" w:date="2024-07-12T16:30:52Z">
        <w:r>
          <w:rPr>
            <w:shd w:val="clear" w:color="auto" w:fill="ffff00"/>
          </w:rPr>
        </w:r>
      </w:ins>
      <w:r>
        <w:rPr>
          <w:highlight w:val="none"/>
          <w:shd w:val="clear" w:color="auto" w:fill="ffff00"/>
        </w:rPr>
      </w:r>
    </w:p>
    <w:p>
      <w:pPr>
        <w:pStyle w:val="778"/>
        <w:pBdr/>
        <w:spacing/>
        <w:ind/>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778"/>
        <w:pBdr/>
        <w:spacing/>
        <w:ind w:firstLine="0" w:left="0"/>
        <w:rPr>
          <w:highlight w:val="none"/>
          <w:shd w:val="clear" w:color="auto" w:fill="ffff00"/>
        </w:rPr>
      </w:pPr>
      <w:r>
        <w:rPr>
          <w:rFonts w:ascii="Arial" w:hAnsi="Arial" w:eastAsia="Arial" w:cs="Arial"/>
          <w:color w:val="auto"/>
          <w:shd w:val="clear" w:color="auto" w:fill="ffff00"/>
          <w:lang w:val="fr-FR" w:eastAsia="zh-CN" w:bidi="ar-SA"/>
          <w:rPrChange w:id="254" w:author="Auteur inconnu" w:date="2024-07-12T16:30:41Z">
            <w:rPr>
              <w:sz w:val="22"/>
              <w:szCs w:val="22"/>
            </w:rPr>
          </w:rPrChange>
        </w:rPr>
        <w:t xml:space="preserve">You wi</w:t>
      </w:r>
      <w:r>
        <w:rPr>
          <w:rFonts w:ascii="Arial" w:hAnsi="Arial" w:eastAsia="Arial" w:cs="Arial"/>
          <w:color w:val="auto"/>
          <w:shd w:val="clear" w:color="auto" w:fill="ffff00"/>
          <w:lang w:val="fr-FR" w:eastAsia="zh-CN" w:bidi="ar-SA"/>
          <w:rPrChange w:id="255" w:author="Auteur inconnu" w:date="2024-07-12T16:30:41Z">
            <w:rPr>
              <w:sz w:val="22"/>
              <w:szCs w:val="22"/>
            </w:rPr>
          </w:rPrChange>
        </w:rPr>
        <w:t xml:space="preserve">ll have cases when a property is not an “object property” (i.e. a property followed by another resource as a value), but a “data property”. There you may have to deal with literal data as values, typically xsd:string, xsd:boolean, xsd:date or xsd:dateTime.</w:t>
      </w:r>
      <w:r>
        <w:rPr>
          <w:highlight w:val="none"/>
          <w:shd w:val="clear" w:color="auto" w:fill="ffff00"/>
        </w:rPr>
      </w:r>
    </w:p>
    <w:p>
      <w:pPr>
        <w:pStyle w:val="778"/>
        <w:pBdr/>
        <w:spacing/>
        <w:ind/>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778"/>
        <w:pBdr/>
        <w:spacing/>
        <w:ind/>
        <w:rPr>
          <w:highlight w:val="none"/>
          <w:shd w:val="clear" w:color="auto" w:fill="ffff00"/>
        </w:rPr>
      </w:pPr>
      <w:r>
        <w:rPr>
          <w:rFonts w:ascii="Arial" w:hAnsi="Arial" w:eastAsia="Arial" w:cs="Arial"/>
          <w:color w:val="auto"/>
          <w:shd w:val="clear" w:color="auto" w:fill="ffff00"/>
          <w:lang w:val="fr-FR" w:eastAsia="zh-CN" w:bidi="ar-SA"/>
          <w:rPrChange w:id="256" w:author="Auteur inconnu" w:date="2024-07-12T16:30:41Z">
            <w:rPr>
              <w:sz w:val="22"/>
              <w:szCs w:val="22"/>
            </w:rPr>
          </w:rPrChange>
        </w:rPr>
        <w:t xml:space="preserve">Sparnatural configuration allows you to create special classes dedicated to literal data in order to enable the display of these particular values the same as other classes.</w:t>
      </w:r>
      <w:r>
        <w:rPr>
          <w:highlight w:val="none"/>
          <w:shd w:val="clear" w:color="auto" w:fill="ffff00"/>
        </w:rPr>
      </w:r>
    </w:p>
    <w:p>
      <w:pPr>
        <w:pStyle w:val="778"/>
        <w:pBdr/>
        <w:spacing/>
        <w:ind/>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778"/>
        <w:pBdr/>
        <w:spacing/>
        <w:ind w:firstLine="0" w:left="0"/>
        <w:rPr>
          <w:highlight w:val="none"/>
          <w:shd w:val="clear" w:color="auto" w:fill="ffff00"/>
        </w:rPr>
      </w:pPr>
      <w:r>
        <w:rPr>
          <w:rFonts w:ascii="Arial" w:hAnsi="Arial" w:eastAsia="Arial" w:cs="Arial"/>
          <w:color w:val="auto"/>
          <w:shd w:val="clear" w:color="auto" w:fill="ffff00"/>
          <w:lang w:val="fr-FR" w:eastAsia="zh-CN" w:bidi="ar-SA"/>
          <w:rPrChange w:id="257" w:author="Auteur inconnu" w:date="2024-07-12T16:30:41Z">
            <w:rPr>
              <w:sz w:val="22"/>
              <w:szCs w:val="22"/>
            </w:rPr>
          </w:rPrChange>
        </w:rPr>
        <w:t xml:space="preserve">For that purpose you need to create a range class corresponding to the literal values you want to display. The only two differences with other classes is that:</w:t>
      </w:r>
      <w:r>
        <w:rPr>
          <w:highlight w:val="none"/>
          <w:shd w:val="clear" w:color="auto" w:fill="ffff00"/>
        </w:rPr>
      </w:r>
    </w:p>
    <w:p>
      <w:pPr>
        <w:pStyle w:val="778"/>
        <w:numPr>
          <w:ilvl w:val="0"/>
          <w:numId w:val="9"/>
        </w:numPr>
        <w:pBdr/>
        <w:spacing w:after="0" w:before="0"/>
        <w:ind w:hanging="360" w:left="720"/>
        <w:rPr>
          <w:highlight w:val="none"/>
          <w:shd w:val="clear" w:color="auto" w:fill="ffff00"/>
        </w:rPr>
      </w:pPr>
      <w:r>
        <w:rPr>
          <w:rFonts w:ascii="Arial" w:hAnsi="Arial" w:eastAsia="Arial" w:cs="Arial"/>
          <w:color w:val="auto"/>
          <w:shd w:val="clear" w:color="auto" w:fill="ffff00"/>
          <w:lang w:val="fr-FR" w:eastAsia="zh-CN" w:bidi="ar-SA"/>
          <w:rPrChange w:id="258" w:author="Auteur inconnu" w:date="2024-07-12T16:30:41Z">
            <w:rPr>
              <w:sz w:val="22"/>
              <w:szCs w:val="22"/>
            </w:rPr>
          </w:rPrChange>
        </w:rPr>
        <w:t xml:space="preserve">the </w:t>
      </w:r>
      <w:r>
        <w:rPr>
          <w:rFonts w:ascii="Consolas" w:hAnsi="Consolas" w:eastAsia="Consolas" w:cs="Consolas"/>
          <w:color w:val="000000"/>
          <w:u w:val="single"/>
          <w:shd w:val="clear" w:color="auto" w:fill="ffff00"/>
          <w:lang w:val="fr-FR" w:eastAsia="zh-CN" w:bidi="ar-SA"/>
          <w:rPrChange w:id="259" w:author="Auteur inconnu" w:date="2024-07-12T16:30:41Z">
            <w:rPr>
              <w:sz w:val="22"/>
              <w:szCs w:val="22"/>
              <w:u w:val="single"/>
              <w:shd w:val="clear" w:color="auto" w:fill="ffff00"/>
            </w:rPr>
          </w:rPrChange>
        </w:rPr>
        <w:t xml:space="preserve">rdfs:subClassOf</w:t>
      </w:r>
      <w:r>
        <w:rPr>
          <w:rFonts w:ascii="Arial" w:hAnsi="Arial" w:eastAsia="Arial" w:cs="Arial"/>
          <w:color w:val="000000"/>
          <w:shd w:val="clear" w:color="auto" w:fill="ffff00"/>
          <w:lang w:val="fr-FR" w:eastAsia="zh-CN" w:bidi="ar-SA"/>
          <w:rPrChange w:id="260" w:author="Auteur inconnu" w:date="2024-07-12T16:30:41Z">
            <w:rPr>
              <w:sz w:val="22"/>
              <w:szCs w:val="22"/>
              <w:shd w:val="clear" w:color="auto" w:fill="ffff00"/>
            </w:rPr>
          </w:rPrChange>
        </w:rPr>
        <w:t xml:space="preserve"> column must have the value </w:t>
      </w:r>
      <w:r>
        <w:rPr>
          <w:rFonts w:ascii="Consolas" w:hAnsi="Consolas" w:eastAsia="Consolas" w:cs="Consolas"/>
          <w:color w:val="000000"/>
          <w:shd w:val="clear" w:color="auto" w:fill="ffff00"/>
          <w:lang w:val="fr-FR" w:eastAsia="zh-CN" w:bidi="ar-SA"/>
          <w:rPrChange w:id="261" w:author="Auteur inconnu" w:date="2024-07-12T16:30:41Z">
            <w:rPr>
              <w:sz w:val="22"/>
              <w:szCs w:val="22"/>
              <w:shd w:val="clear" w:color="auto" w:fill="ffff00"/>
            </w:rPr>
          </w:rPrChange>
        </w:rPr>
        <w:t xml:space="preserve">rdfs:Literal</w:t>
      </w:r>
      <w:r>
        <w:rPr>
          <w:rFonts w:ascii="Arial" w:hAnsi="Arial" w:eastAsia="Arial" w:cs="Arial"/>
          <w:color w:val="000000"/>
          <w:shd w:val="clear" w:color="auto" w:fill="ffff00"/>
          <w:lang w:val="fr-FR" w:eastAsia="zh-CN" w:bidi="ar-SA"/>
          <w:rPrChange w:id="262" w:author="Auteur inconnu" w:date="2024-07-12T16:30:41Z">
            <w:rPr>
              <w:sz w:val="22"/>
              <w:szCs w:val="22"/>
              <w:shd w:val="clear" w:color="auto" w:fill="ffff00"/>
            </w:rPr>
          </w:rPrChange>
        </w:rPr>
        <w:t xml:space="preserve"> instead of the usual </w:t>
      </w:r>
      <w:r>
        <w:rPr>
          <w:rFonts w:ascii="Consolas" w:hAnsi="Consolas" w:eastAsia="Consolas" w:cs="Consolas"/>
          <w:color w:val="000000"/>
          <w:shd w:val="clear" w:color="auto" w:fill="ffff00"/>
          <w:lang w:val="fr-FR" w:eastAsia="zh-CN" w:bidi="ar-SA"/>
          <w:rPrChange w:id="263" w:author="Auteur inconnu" w:date="2024-07-12T16:30:41Z">
            <w:rPr>
              <w:sz w:val="22"/>
              <w:szCs w:val="22"/>
              <w:shd w:val="clear" w:color="auto" w:fill="ffff00"/>
            </w:rPr>
          </w:rPrChange>
        </w:rPr>
        <w:t xml:space="preserve">core:SparnaturalClass</w:t>
      </w:r>
      <w:r>
        <w:rPr>
          <w:rFonts w:ascii="Arial" w:hAnsi="Arial" w:eastAsia="Arial" w:cs="Arial"/>
          <w:color w:val="000000"/>
          <w:shd w:val="clear" w:color="auto" w:fill="ffff00"/>
          <w:lang w:val="fr-FR" w:eastAsia="zh-CN" w:bidi="ar-SA"/>
          <w:rPrChange w:id="264" w:author="Auteur inconnu" w:date="2024-07-12T16:30:41Z">
            <w:rPr>
              <w:sz w:val="22"/>
              <w:szCs w:val="22"/>
              <w:shd w:val="clear" w:color="auto" w:fill="ffff00"/>
            </w:rPr>
          </w:rPrChange>
        </w:rPr>
        <w:t xml:space="preserve"> (and don’t forget to add other attributes to the class : label, icon, tooltip if needed etc.)</w:t>
      </w:r>
      <w:r>
        <w:rPr>
          <w:highlight w:val="none"/>
          <w:shd w:val="clear" w:color="auto" w:fill="ffff00"/>
        </w:rPr>
      </w:r>
    </w:p>
    <w:p>
      <w:pPr>
        <w:pStyle w:val="778"/>
        <w:numPr>
          <w:ilvl w:val="0"/>
          <w:numId w:val="9"/>
        </w:numPr>
        <w:pBdr/>
        <w:spacing w:after="0" w:before="0"/>
        <w:ind w:hanging="360" w:left="720"/>
        <w:rPr>
          <w:highlight w:val="none"/>
          <w:shd w:val="clear" w:color="auto" w:fill="ffff00"/>
        </w:rPr>
      </w:pPr>
      <w:r>
        <w:rPr>
          <w:rFonts w:ascii="Arial" w:hAnsi="Arial" w:eastAsia="Arial" w:cs="Arial"/>
          <w:color w:val="auto"/>
          <w:shd w:val="clear" w:color="auto" w:fill="ffff00"/>
          <w:lang w:val="fr-FR" w:eastAsia="zh-CN" w:bidi="ar-SA"/>
          <w:rPrChange w:id="265" w:author="Auteur inconnu" w:date="2024-07-12T16:30:41Z">
            <w:rPr>
              <w:sz w:val="22"/>
              <w:szCs w:val="22"/>
            </w:rPr>
          </w:rPrChange>
        </w:rPr>
        <w:t xml:space="preserve">you will use the “this:” namespace as the URI of this class</w:t>
      </w:r>
      <w:r>
        <w:rPr>
          <w:highlight w:val="none"/>
          <w:shd w:val="clear" w:color="auto" w:fill="ffff00"/>
        </w:rPr>
      </w:r>
    </w:p>
    <w:p>
      <w:pPr>
        <w:pStyle w:val="778"/>
        <w:pBdr/>
        <w:spacing/>
        <w:ind w:firstLine="0" w:left="0"/>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778"/>
        <w:pBdr>
          <w:top w:val="single" w:color="000000" w:sz="8" w:space="2"/>
          <w:left w:val="single" w:color="000000" w:sz="8" w:space="2"/>
          <w:bottom w:val="single" w:color="000000" w:sz="8" w:space="2"/>
          <w:right w:val="single" w:color="000000" w:sz="8" w:space="2"/>
        </w:pBdr>
        <w:spacing/>
        <w:ind/>
        <w:rPr>
          <w:highlight w:val="none"/>
          <w:shd w:val="clear" w:color="auto" w:fill="ffff00"/>
        </w:rPr>
      </w:pPr>
      <w:r>
        <w:rPr>
          <w:rFonts w:ascii="Arial" w:hAnsi="Arial" w:eastAsia="Arial" w:cs="Arial"/>
          <w:color w:val="auto"/>
          <w:shd w:val="clear" w:color="auto" w:fill="ffff00"/>
          <w:lang w:val="fr-FR" w:eastAsia="zh-CN" w:bidi="ar-SA"/>
          <w:rPrChange w:id="266" w:author="Auteur inconnu" w:date="2024-07-12T16:30:41Z">
            <w:rPr>
              <w:sz w:val="22"/>
              <w:szCs w:val="22"/>
            </w:rPr>
          </w:rPrChange>
        </w:rPr>
        <mc:AlternateContent>
          <mc:Choice Requires="wpg">
            <w:drawing>
              <wp:inline xmlns:wp="http://schemas.openxmlformats.org/drawingml/2006/wordprocessingDrawing" distT="0" distB="0" distL="0" distR="0">
                <wp:extent cx="344805" cy="275590"/>
                <wp:effectExtent l="0" t="0" r="0" b="0"/>
                <wp:docPr id="3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4"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27.15pt;height:21.70pt;mso-wrap-distance-left:0.00pt;mso-wrap-distance-top:0.00pt;mso-wrap-distance-right:0.00pt;mso-wrap-distance-bottom:0.00pt;z-index:1;" stroked="false">
                <v:imagedata r:id="rId13" o:title=""/>
                <o:lock v:ext="edit" rotation="t"/>
              </v:shape>
            </w:pict>
          </mc:Fallback>
        </mc:AlternateContent>
      </w:r>
      <w:r>
        <w:rPr>
          <w:rFonts w:ascii="Arial" w:hAnsi="Arial" w:eastAsia="Arial" w:cs="Arial"/>
          <w:b/>
          <w:color w:val="000000"/>
          <w:u w:val="single"/>
          <w:shd w:val="clear" w:color="auto" w:fill="ffff00"/>
          <w:lang w:val="fr-FR" w:eastAsia="zh-CN" w:bidi="ar-SA"/>
          <w:rPrChange w:id="267" w:author="Auteur inconnu" w:date="2024-07-12T16:30:41Z">
            <w:rPr>
              <w:b/>
              <w:sz w:val="22"/>
              <w:szCs w:val="22"/>
              <w:u w:val="single"/>
              <w:shd w:val="clear" w:color="auto" w:fill="ffff00"/>
            </w:rPr>
          </w:rPrChange>
        </w:rPr>
        <w:t xml:space="preserve">Tip</w:t>
      </w:r>
      <w:r>
        <w:rPr>
          <w:rFonts w:ascii="Arial" w:hAnsi="Arial" w:eastAsia="Arial" w:cs="Arial"/>
          <w:color w:val="000000"/>
          <w:shd w:val="clear" w:color="auto" w:fill="ffff00"/>
          <w:lang w:val="fr-FR" w:eastAsia="zh-CN" w:bidi="ar-SA"/>
          <w:rPrChange w:id="268" w:author="Auteur inconnu" w:date="2024-07-12T16:30:41Z">
            <w:rPr>
              <w:sz w:val="22"/>
              <w:szCs w:val="22"/>
              <w:shd w:val="clear" w:color="auto" w:fill="ffff00"/>
            </w:rPr>
          </w:rPrChange>
        </w:rPr>
        <w:t xml:space="preserve">: Either </w:t>
      </w:r>
      <w:r>
        <w:rPr>
          <w:rFonts w:ascii="Arial" w:hAnsi="Arial" w:eastAsia="Arial" w:cs="Arial"/>
          <w:color w:val="000000"/>
          <w:shd w:val="clear" w:color="auto" w:fill="ffff00"/>
          <w:lang w:val="fr-FR" w:eastAsia="zh-CN" w:bidi="ar-SA"/>
          <w:rPrChange w:id="269" w:author="Auteur inconnu" w:date="2024-07-12T16:30:41Z">
            <w:rPr>
              <w:sz w:val="22"/>
              <w:szCs w:val="22"/>
              <w:shd w:val="clear" w:color="auto" w:fill="ffff00"/>
            </w:rPr>
          </w:rPrChange>
        </w:rPr>
        <w:t xml:space="preserve">you can declare a single class for all literal values, such as “this:Attribute”, so that all literal properties are “grouped” under a generic “Attribute” entry, or you can choose to decompose by datatype, such as “Text”, “Date”, “Boolean”, or you can even </w:t>
      </w:r>
      <w:r>
        <w:rPr>
          <w:rFonts w:ascii="Arial" w:hAnsi="Arial" w:eastAsia="Arial" w:cs="Arial"/>
          <w:color w:val="000000"/>
          <w:shd w:val="clear" w:color="auto" w:fill="ffff00"/>
          <w:lang w:val="fr-FR" w:eastAsia="zh-CN" w:bidi="ar-SA"/>
          <w:rPrChange w:id="270" w:author="Auteur inconnu" w:date="2024-07-12T16:30:41Z">
            <w:rPr>
              <w:sz w:val="22"/>
              <w:szCs w:val="22"/>
              <w:shd w:val="clear" w:color="auto" w:fill="ffff00"/>
            </w:rPr>
          </w:rPrChange>
        </w:rPr>
        <w:t xml:space="preserve">decompose by properties, with one literal class per literal property (e.g. “Coverage” class corresponding to “coverage” property), which imply some kind of duplication. The strategy to use depends on how you would like things to be presented to your users.</w:t>
      </w:r>
      <w:r>
        <w:rPr>
          <w:highlight w:val="none"/>
          <w:shd w:val="clear" w:color="auto" w:fill="ffff00"/>
        </w:rPr>
      </w:r>
    </w:p>
    <w:p>
      <w:pPr>
        <w:pStyle w:val="778"/>
        <w:pBdr/>
        <w:spacing/>
        <w:ind/>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778"/>
        <w:pBdr/>
        <w:spacing/>
        <w:ind/>
        <w:rPr>
          <w:highlight w:val="none"/>
          <w:shd w:val="clear" w:color="auto" w:fill="ffff00"/>
        </w:rPr>
      </w:pPr>
      <w:r>
        <w:rPr>
          <w:rFonts w:ascii="Arial" w:hAnsi="Arial" w:eastAsia="Arial" w:cs="Arial"/>
          <w:color w:val="auto"/>
          <w:shd w:val="clear" w:color="auto" w:fill="ffff00"/>
          <w:lang w:val="fr-FR" w:eastAsia="zh-CN" w:bidi="ar-SA"/>
          <w:rPrChange w:id="271" w:author="Auteur inconnu" w:date="2024-07-12T16:30:41Z">
            <w:rPr>
              <w:sz w:val="22"/>
              <w:szCs w:val="22"/>
            </w:rPr>
          </w:rPrChange>
        </w:rPr>
        <w:t xml:space="preserve">The consequence of declaring a class as</w:t>
      </w:r>
      <w:r>
        <w:rPr>
          <w:rFonts w:ascii="Consolas" w:hAnsi="Consolas" w:eastAsia="Consolas" w:cs="Consolas"/>
          <w:color w:val="000000"/>
          <w:shd w:val="clear" w:color="auto" w:fill="ffff00"/>
          <w:lang w:val="fr-FR" w:eastAsia="zh-CN" w:bidi="ar-SA"/>
          <w:rPrChange w:id="272" w:author="Auteur inconnu" w:date="2024-07-12T16:30:41Z">
            <w:rPr>
              <w:sz w:val="22"/>
              <w:szCs w:val="22"/>
              <w:shd w:val="clear" w:color="auto" w:fill="ffff00"/>
            </w:rPr>
          </w:rPrChange>
        </w:rPr>
        <w:t xml:space="preserve"> rdfs:Literal</w:t>
      </w:r>
      <w:r>
        <w:rPr>
          <w:rFonts w:ascii="Arial" w:hAnsi="Arial" w:eastAsia="Arial" w:cs="Arial"/>
          <w:color w:val="000000"/>
          <w:shd w:val="clear" w:color="auto" w:fill="ffff00"/>
          <w:lang w:val="fr-FR" w:eastAsia="zh-CN" w:bidi="ar-SA"/>
          <w:rPrChange w:id="273" w:author="Auteur inconnu" w:date="2024-07-12T16:30:41Z">
            <w:rPr>
              <w:sz w:val="22"/>
              <w:szCs w:val="22"/>
              <w:shd w:val="clear" w:color="auto" w:fill="ffff00"/>
            </w:rPr>
          </w:rPrChange>
        </w:rPr>
        <w:t xml:space="preserve"> is that the generated SPARQL query will never contain an </w:t>
      </w:r>
      <w:r>
        <w:rPr>
          <w:rFonts w:ascii="Consolas" w:hAnsi="Consolas" w:eastAsia="Consolas" w:cs="Consolas"/>
          <w:color w:val="000000"/>
          <w:shd w:val="clear" w:color="auto" w:fill="ffff00"/>
          <w:lang w:val="fr-FR" w:eastAsia="zh-CN" w:bidi="ar-SA"/>
          <w:rPrChange w:id="274" w:author="Auteur inconnu" w:date="2024-07-12T16:30:41Z">
            <w:rPr>
              <w:sz w:val="22"/>
              <w:szCs w:val="22"/>
              <w:shd w:val="clear" w:color="auto" w:fill="ffff00"/>
            </w:rPr>
          </w:rPrChange>
        </w:rPr>
        <w:t xml:space="preserve">rdf:type</w:t>
      </w:r>
      <w:r>
        <w:rPr>
          <w:rFonts w:ascii="Arial" w:hAnsi="Arial" w:eastAsia="Arial" w:cs="Arial"/>
          <w:color w:val="000000"/>
          <w:shd w:val="clear" w:color="auto" w:fill="ffff00"/>
          <w:lang w:val="fr-FR" w:eastAsia="zh-CN" w:bidi="ar-SA"/>
          <w:rPrChange w:id="275" w:author="Auteur inconnu" w:date="2024-07-12T16:30:41Z">
            <w:rPr>
              <w:sz w:val="22"/>
              <w:szCs w:val="22"/>
              <w:shd w:val="clear" w:color="auto" w:fill="ffff00"/>
            </w:rPr>
          </w:rPrChange>
        </w:rPr>
        <w:t xml:space="preserve"> criteria for such objects, since they are literal values.</w:t>
      </w:r>
      <w:r>
        <w:rPr>
          <w:highlight w:val="none"/>
          <w:shd w:val="clear" w:color="auto" w:fill="ffff00"/>
        </w:rPr>
      </w:r>
    </w:p>
    <w:p>
      <w:pPr>
        <w:pStyle w:val="778"/>
        <w:pBdr/>
        <w:spacing/>
        <w:ind/>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778"/>
        <w:pBdr/>
        <w:spacing/>
        <w:ind/>
        <w:rPr>
          <w:highlight w:val="none"/>
          <w:shd w:val="clear" w:color="auto" w:fill="ffff00"/>
        </w:rPr>
      </w:pPr>
      <w:r>
        <w:rPr>
          <w:rFonts w:ascii="Arial" w:hAnsi="Arial" w:eastAsia="Arial" w:cs="Arial"/>
          <w:color w:val="auto"/>
          <w:shd w:val="clear" w:color="auto" w:fill="ffff00"/>
          <w:lang w:val="fr-FR" w:eastAsia="zh-CN" w:bidi="ar-SA"/>
          <w:rPrChange w:id="276" w:author="Auteur inconnu" w:date="2024-07-12T16:30:41Z">
            <w:rPr>
              <w:sz w:val="22"/>
              <w:szCs w:val="22"/>
            </w:rPr>
          </w:rPrChange>
        </w:rPr>
        <w:t xml:space="preserve">Remember that literal classes won’t appear in the initial classes menu as they will never be used as the domain of other properties (only as range).</w:t>
      </w:r>
      <w:r>
        <w:rPr>
          <w:highlight w:val="none"/>
          <w:shd w:val="clear" w:color="auto" w:fill="ffff00"/>
        </w:rPr>
      </w:r>
    </w:p>
    <w:p>
      <w:pPr>
        <w:pStyle w:val="778"/>
        <w:pBdr/>
        <w:spacing/>
        <w:ind/>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778"/>
              <w:widowControl w:val="false"/>
              <w:pBdr/>
              <w:spacing w:after="0" w:before="0" w:line="276" w:lineRule="auto"/>
              <w:ind/>
              <w:jc w:val="left"/>
              <w:rPr>
                <w:rFonts w:ascii="Trebuchet MS" w:hAnsi="Trebuchet MS" w:eastAsia="Trebuchet MS" w:cs="Trebuchet MS"/>
                <w:b/>
                <w:i/>
                <w:color w:val="666666"/>
                <w:sz w:val="24"/>
                <w:szCs w:val="24"/>
                <w:lang w:val="fr-FR" w:eastAsia="zh-CN" w:bidi="ar-SA"/>
              </w:rPr>
            </w:pPr>
            <w:r>
              <w:rPr>
                <w:rFonts w:ascii="Trebuchet MS" w:hAnsi="Trebuchet MS" w:eastAsia="Trebuchet MS" w:cs="Trebuchet MS"/>
                <w:b/>
                <w:i/>
                <w:color w:val="666666"/>
                <w:sz w:val="24"/>
                <w:szCs w:val="24"/>
                <w:shd w:val="clear" w:color="auto" w:fill="ffff00"/>
                <w:lang w:val="fr-FR" w:eastAsia="zh-CN" w:bidi="ar-SA"/>
                <w:rPrChange w:id="277" w:author="Auteur inconnu" w:date="2024-07-12T16:30:41Z">
                  <w:rPr>
                    <w:b/>
                    <w:i/>
                    <w:sz w:val="24"/>
                    <w:szCs w:val="24"/>
                  </w:rPr>
                </w:rPrChange>
              </w:rPr>
              <w:t xml:space="preserve">Example</w:t>
            </w:r>
            <w:r>
              <w:rPr>
                <w:rFonts w:ascii="Trebuchet MS" w:hAnsi="Trebuchet MS" w:eastAsia="Trebuchet MS" w:cs="Trebuchet MS"/>
                <w:b/>
                <w:i/>
                <w:color w:val="666666"/>
                <w:sz w:val="24"/>
                <w:szCs w:val="24"/>
                <w:lang w:val="fr-FR" w:eastAsia="zh-CN" w:bidi="ar-SA"/>
              </w:rPr>
            </w:r>
          </w:p>
          <w:p>
            <w:pPr>
              <w:pStyle w:val="778"/>
              <w:widowControl w:val="false"/>
              <w:pBdr/>
              <w:spacing w:after="0" w:before="0" w:line="276" w:lineRule="auto"/>
              <w:ind/>
              <w:jc w:val="left"/>
              <w:rPr>
                <w:rFonts w:ascii="Trebuchet MS" w:hAnsi="Trebuchet MS" w:eastAsia="Trebuchet MS" w:cs="Trebuchet MS"/>
                <w:b/>
                <w:color w:val="666666"/>
                <w:sz w:val="24"/>
                <w:szCs w:val="24"/>
                <w:highlight w:val="none"/>
                <w:shd w:val="clear" w:color="auto" w:fill="ffff00"/>
              </w:rPr>
            </w:pPr>
            <w:r>
              <w:rPr>
                <w:rFonts w:ascii="Trebuchet MS" w:hAnsi="Trebuchet MS" w:eastAsia="Trebuchet MS" w:cs="Trebuchet MS"/>
                <w:b/>
                <w:color w:val="666666"/>
                <w:sz w:val="24"/>
                <w:szCs w:val="24"/>
                <w:shd w:val="clear" w:color="auto" w:fill="ffff00"/>
              </w:rPr>
            </w:r>
            <w:r>
              <w:rPr>
                <w:rFonts w:ascii="Trebuchet MS" w:hAnsi="Trebuchet MS" w:eastAsia="Trebuchet MS" w:cs="Trebuchet MS"/>
                <w:b/>
                <w:color w:val="666666"/>
                <w:sz w:val="24"/>
                <w:szCs w:val="24"/>
                <w:highlight w:val="none"/>
                <w:shd w:val="clear" w:color="auto" w:fill="ffff00"/>
              </w:rPr>
            </w:r>
          </w:p>
          <w:p>
            <w:pPr>
              <w:pStyle w:val="778"/>
              <w:widowControl w:val="false"/>
              <w:pBdr/>
              <w:spacing w:after="0" w:before="0" w:line="240" w:lineRule="auto"/>
              <w:ind/>
              <w:jc w:val="left"/>
              <w:rPr>
                <w:highlight w:val="none"/>
                <w:shd w:val="clear" w:color="auto" w:fill="ffff00"/>
              </w:rPr>
            </w:pPr>
            <w:r>
              <w:rPr>
                <w:rFonts w:ascii="Arial" w:hAnsi="Arial" w:eastAsia="Arial" w:cs="Arial"/>
                <w:color w:val="auto"/>
                <w:sz w:val="22"/>
                <w:szCs w:val="22"/>
                <w:shd w:val="clear" w:color="auto" w:fill="ffff00"/>
                <w:lang w:val="fr-FR" w:eastAsia="zh-CN" w:bidi="ar-SA"/>
                <w:rPrChange w:id="278" w:author="Auteur inconnu" w:date="2024-07-12T16:30:41Z">
                  <w:rPr>
                    <w:sz w:val="22"/>
                    <w:szCs w:val="22"/>
                  </w:rPr>
                </w:rPrChange>
              </w:rPr>
              <w:t xml:space="preserve">Back to the Classes tab, a view of the </w:t>
            </w:r>
            <w:r>
              <w:rPr>
                <w:rFonts w:ascii="Consolas" w:hAnsi="Consolas" w:eastAsia="Consolas" w:cs="Consolas"/>
                <w:color w:val="000000"/>
                <w:sz w:val="22"/>
                <w:szCs w:val="22"/>
                <w:shd w:val="clear" w:color="auto" w:fill="ffff00"/>
                <w:lang w:val="fr-FR" w:eastAsia="zh-CN" w:bidi="ar-SA"/>
                <w:rPrChange w:id="279" w:author="Auteur inconnu" w:date="2024-07-12T16:30:41Z">
                  <w:rPr>
                    <w:sz w:val="22"/>
                    <w:szCs w:val="22"/>
                    <w:shd w:val="clear" w:color="auto" w:fill="ffff00"/>
                  </w:rPr>
                </w:rPrChange>
              </w:rPr>
              <w:t xml:space="preserve">this:Attribute</w:t>
            </w:r>
            <w:r>
              <w:rPr>
                <w:rFonts w:ascii="Arial" w:hAnsi="Arial" w:eastAsia="Arial" w:cs="Arial"/>
                <w:color w:val="000000"/>
                <w:sz w:val="22"/>
                <w:szCs w:val="22"/>
                <w:shd w:val="clear" w:color="auto" w:fill="ffff00"/>
                <w:lang w:val="fr-FR" w:eastAsia="zh-CN" w:bidi="ar-SA"/>
                <w:rPrChange w:id="280" w:author="Auteur inconnu" w:date="2024-07-12T16:30:41Z">
                  <w:rPr>
                    <w:sz w:val="22"/>
                    <w:szCs w:val="22"/>
                    <w:shd w:val="clear" w:color="auto" w:fill="ffff00"/>
                  </w:rPr>
                </w:rPrChange>
              </w:rPr>
              <w:t xml:space="preserve"> class (blue line) that will be used as a range class each time a property is to display literal values : as the class doesn’t really exist in the data, it is provided a “this” URI, and has the value </w:t>
            </w:r>
            <w:r>
              <w:rPr>
                <w:rFonts w:ascii="Consolas" w:hAnsi="Consolas" w:eastAsia="Consolas" w:cs="Consolas"/>
                <w:color w:val="000000"/>
                <w:sz w:val="22"/>
                <w:szCs w:val="22"/>
                <w:shd w:val="clear" w:color="auto" w:fill="ffff00"/>
                <w:lang w:val="fr-FR" w:eastAsia="zh-CN" w:bidi="ar-SA"/>
                <w:rPrChange w:id="281" w:author="Auteur inconnu" w:date="2024-07-12T16:30:41Z">
                  <w:rPr>
                    <w:sz w:val="22"/>
                    <w:szCs w:val="22"/>
                    <w:shd w:val="clear" w:color="auto" w:fill="ffff00"/>
                  </w:rPr>
                </w:rPrChange>
              </w:rPr>
              <w:t xml:space="preserve">rdfs:Literal</w:t>
            </w:r>
            <w:r>
              <w:rPr>
                <w:rFonts w:ascii="Arial" w:hAnsi="Arial" w:eastAsia="Arial" w:cs="Arial"/>
                <w:color w:val="000000"/>
                <w:sz w:val="22"/>
                <w:szCs w:val="22"/>
                <w:shd w:val="clear" w:color="auto" w:fill="ffff00"/>
                <w:lang w:val="fr-FR" w:eastAsia="zh-CN" w:bidi="ar-SA"/>
                <w:rPrChange w:id="282" w:author="Auteur inconnu" w:date="2024-07-12T16:30:41Z">
                  <w:rPr>
                    <w:sz w:val="22"/>
                    <w:szCs w:val="22"/>
                    <w:shd w:val="clear" w:color="auto" w:fill="ffff00"/>
                  </w:rPr>
                </w:rPrChange>
              </w:rPr>
              <w:t xml:space="preserve"> in the </w:t>
            </w:r>
            <w:r>
              <w:rPr>
                <w:rFonts w:ascii="Consolas" w:hAnsi="Consolas" w:eastAsia="Consolas" w:cs="Consolas"/>
                <w:color w:val="000000"/>
                <w:sz w:val="22"/>
                <w:szCs w:val="22"/>
                <w:shd w:val="clear" w:color="auto" w:fill="ffff00"/>
                <w:lang w:val="fr-FR" w:eastAsia="zh-CN" w:bidi="ar-SA"/>
                <w:rPrChange w:id="283" w:author="Auteur inconnu" w:date="2024-07-12T16:30:41Z">
                  <w:rPr>
                    <w:sz w:val="22"/>
                    <w:szCs w:val="22"/>
                    <w:shd w:val="clear" w:color="auto" w:fill="ffff00"/>
                  </w:rPr>
                </w:rPrChange>
              </w:rPr>
              <w:t xml:space="preserve">rdfs:subClassOf</w:t>
            </w:r>
            <w:r>
              <w:rPr>
                <w:rFonts w:ascii="Arial" w:hAnsi="Arial" w:eastAsia="Arial" w:cs="Arial"/>
                <w:color w:val="000000"/>
                <w:sz w:val="22"/>
                <w:szCs w:val="22"/>
                <w:shd w:val="clear" w:color="auto" w:fill="ffff00"/>
                <w:lang w:val="fr-FR" w:eastAsia="zh-CN" w:bidi="ar-SA"/>
                <w:rPrChange w:id="284" w:author="Auteur inconnu" w:date="2024-07-12T16:30:41Z">
                  <w:rPr>
                    <w:sz w:val="22"/>
                    <w:szCs w:val="22"/>
                    <w:shd w:val="clear" w:color="auto" w:fill="ffff00"/>
                  </w:rPr>
                </w:rPrChange>
              </w:rPr>
              <w:t xml:space="preserve"> column :</w:t>
            </w:r>
            <w:r>
              <w:rPr>
                <w:highlight w:val="none"/>
                <w:shd w:val="clear" w:color="auto" w:fill="ffff00"/>
              </w:rPr>
            </w:r>
          </w:p>
          <w:p>
            <w:pPr>
              <w:pStyle w:val="778"/>
              <w:widowControl w:val="false"/>
              <w:pBdr/>
              <w:spacing w:after="0" w:before="0" w:line="276" w:lineRule="auto"/>
              <w:ind/>
              <w:jc w:val="left"/>
              <w:rPr>
                <w:rFonts w:ascii="Trebuchet MS" w:hAnsi="Trebuchet MS" w:eastAsia="Trebuchet MS" w:cs="Trebuchet MS"/>
                <w:b/>
                <w:color w:val="666666"/>
                <w:sz w:val="24"/>
                <w:szCs w:val="24"/>
                <w:highlight w:val="none"/>
                <w:shd w:val="clear" w:color="auto" w:fill="ffff00"/>
              </w:rPr>
            </w:pPr>
            <w:r>
              <w:rPr>
                <w:rFonts w:ascii="Trebuchet MS" w:hAnsi="Trebuchet MS" w:eastAsia="Trebuchet MS" w:cs="Trebuchet MS"/>
                <w:b/>
                <w:color w:val="666666"/>
                <w:sz w:val="24"/>
                <w:szCs w:val="24"/>
                <w:shd w:val="clear" w:color="auto" w:fill="ffff00"/>
              </w:rPr>
            </w:r>
            <w:r>
              <w:rPr>
                <w:rFonts w:ascii="Trebuchet MS" w:hAnsi="Trebuchet MS" w:eastAsia="Trebuchet MS" w:cs="Trebuchet MS"/>
                <w:b/>
                <w:color w:val="666666"/>
                <w:sz w:val="24"/>
                <w:szCs w:val="24"/>
                <w:highlight w:val="none"/>
                <w:shd w:val="clear" w:color="auto" w:fill="ffff00"/>
              </w:rPr>
            </w:r>
          </w:p>
          <w:p>
            <w:pPr>
              <w:pStyle w:val="778"/>
              <w:widowControl w:val="false"/>
              <w:pBdr/>
              <w:spacing w:after="0" w:before="0" w:line="276" w:lineRule="auto"/>
              <w:ind/>
              <w:jc w:val="left"/>
              <w:rPr>
                <w:highlight w:val="none"/>
                <w:shd w:val="clear" w:color="auto" w:fill="ffff00"/>
              </w:rPr>
            </w:pPr>
            <w:r>
              <w:rPr>
                <w:rFonts w:ascii="Arial" w:hAnsi="Arial" w:eastAsia="Arial" w:cs="Arial"/>
                <w:color w:val="auto"/>
                <w:shd w:val="clear" w:color="auto" w:fill="ffff00"/>
                <w:lang w:val="fr-FR" w:eastAsia="zh-CN" w:bidi="ar-SA"/>
                <w:rPrChange w:id="285" w:author="Auteur inconnu" w:date="2024-07-12T16:30:41Z">
                  <w:rPr>
                    <w:sz w:val="22"/>
                    <w:szCs w:val="22"/>
                  </w:rPr>
                </w:rPrChange>
              </w:rPr>
              <mc:AlternateContent>
                <mc:Choice Requires="wpg">
                  <w:drawing>
                    <wp:inline xmlns:wp="http://schemas.openxmlformats.org/drawingml/2006/wordprocessingDrawing" distT="0" distB="0" distL="0" distR="0">
                      <wp:extent cx="4619625" cy="2667000"/>
                      <wp:effectExtent l="0" t="0" r="0" b="0"/>
                      <wp:docPr id="37"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png" descr=""/>
                              <pic:cNvPicPr>
                                <a:picLocks noChangeAspect="1"/>
                              </pic:cNvPicPr>
                              <pic:nvPr/>
                            </pic:nvPicPr>
                            <pic:blipFill>
                              <a:blip r:embed="rId61"/>
                              <a:stretch/>
                            </pic:blipFill>
                            <pic:spPr bwMode="auto">
                              <a:xfrm>
                                <a:off x="0" y="0"/>
                                <a:ext cx="4619625" cy="2667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363.75pt;height:210.00pt;mso-wrap-distance-left:0.00pt;mso-wrap-distance-top:0.00pt;mso-wrap-distance-right:0.00pt;mso-wrap-distance-bottom:0.00pt;z-index:1;" stroked="false">
                      <v:imagedata r:id="rId61" o:title=""/>
                      <o:lock v:ext="edit" rotation="t"/>
                    </v:shape>
                  </w:pict>
                </mc:Fallback>
              </mc:AlternateContent>
            </w:r>
            <w:r>
              <w:rPr>
                <w:highlight w:val="none"/>
                <w:shd w:val="clear" w:color="auto" w:fill="ffff00"/>
              </w:rPr>
            </w:r>
          </w:p>
          <w:p>
            <w:pPr>
              <w:pStyle w:val="778"/>
              <w:widowControl w:val="false"/>
              <w:pBdr/>
              <w:spacing w:after="0" w:before="0" w:line="276" w:lineRule="auto"/>
              <w:ind/>
              <w:jc w:val="left"/>
              <w:rPr>
                <w:rFonts w:ascii="Trebuchet MS" w:hAnsi="Trebuchet MS" w:eastAsia="Trebuchet MS" w:cs="Trebuchet MS"/>
                <w:b/>
                <w:color w:val="666666"/>
                <w:sz w:val="24"/>
                <w:szCs w:val="24"/>
                <w:highlight w:val="none"/>
                <w:shd w:val="clear" w:color="auto" w:fill="ffff00"/>
              </w:rPr>
            </w:pPr>
            <w:r>
              <w:rPr>
                <w:rFonts w:ascii="Trebuchet MS" w:hAnsi="Trebuchet MS" w:eastAsia="Trebuchet MS" w:cs="Trebuchet MS"/>
                <w:b/>
                <w:color w:val="666666"/>
                <w:sz w:val="24"/>
                <w:szCs w:val="24"/>
                <w:shd w:val="clear" w:color="auto" w:fill="ffff00"/>
              </w:rPr>
            </w:r>
            <w:r>
              <w:rPr>
                <w:rFonts w:ascii="Trebuchet MS" w:hAnsi="Trebuchet MS" w:eastAsia="Trebuchet MS" w:cs="Trebuchet MS"/>
                <w:b/>
                <w:color w:val="666666"/>
                <w:sz w:val="24"/>
                <w:szCs w:val="24"/>
                <w:highlight w:val="none"/>
                <w:shd w:val="clear" w:color="auto" w:fill="ffff00"/>
              </w:rPr>
            </w:r>
          </w:p>
          <w:p>
            <w:pPr>
              <w:pStyle w:val="778"/>
              <w:widowControl w:val="false"/>
              <w:pBdr/>
              <w:spacing w:after="0" w:before="0" w:line="240" w:lineRule="auto"/>
              <w:ind/>
              <w:jc w:val="left"/>
              <w:rPr>
                <w:highlight w:val="none"/>
                <w:shd w:val="clear" w:color="auto" w:fill="ffff00"/>
              </w:rPr>
            </w:pPr>
            <w:r>
              <w:rPr>
                <w:rFonts w:ascii="Arial" w:hAnsi="Arial" w:eastAsia="Arial" w:cs="Arial"/>
                <w:color w:val="auto"/>
                <w:sz w:val="22"/>
                <w:szCs w:val="22"/>
                <w:shd w:val="clear" w:color="auto" w:fill="ffff00"/>
                <w:lang w:val="fr-FR" w:eastAsia="zh-CN" w:bidi="ar-SA"/>
                <w:rPrChange w:id="286" w:author="Auteur inconnu" w:date="2024-07-12T16:30:41Z">
                  <w:rPr>
                    <w:sz w:val="22"/>
                    <w:szCs w:val="22"/>
                  </w:rPr>
                </w:rPrChange>
              </w:rPr>
              <w:t xml:space="preserve">This way the corresponding literal properties are all pointing to the </w:t>
            </w:r>
            <w:r>
              <w:rPr>
                <w:rFonts w:ascii="Consolas" w:hAnsi="Consolas" w:eastAsia="Consolas" w:cs="Consolas"/>
                <w:color w:val="000000"/>
                <w:sz w:val="22"/>
                <w:szCs w:val="22"/>
                <w:shd w:val="clear" w:color="auto" w:fill="ffff00"/>
                <w:lang w:val="fr-FR" w:eastAsia="zh-CN" w:bidi="ar-SA"/>
                <w:rPrChange w:id="287" w:author="Auteur inconnu" w:date="2024-07-12T16:30:41Z">
                  <w:rPr>
                    <w:sz w:val="22"/>
                    <w:szCs w:val="22"/>
                    <w:shd w:val="clear" w:color="auto" w:fill="ffff00"/>
                  </w:rPr>
                </w:rPrChange>
              </w:rPr>
              <w:t xml:space="preserve">this:Attribute</w:t>
            </w:r>
            <w:r>
              <w:rPr>
                <w:rFonts w:ascii="Arial" w:hAnsi="Arial" w:eastAsia="Arial" w:cs="Arial"/>
                <w:color w:val="000000"/>
                <w:sz w:val="22"/>
                <w:szCs w:val="22"/>
                <w:shd w:val="clear" w:color="auto" w:fill="ffff00"/>
                <w:lang w:val="fr-FR" w:eastAsia="zh-CN" w:bidi="ar-SA"/>
                <w:rPrChange w:id="288" w:author="Auteur inconnu" w:date="2024-07-12T16:30:41Z">
                  <w:rPr>
                    <w:sz w:val="22"/>
                    <w:szCs w:val="22"/>
                    <w:shd w:val="clear" w:color="auto" w:fill="ffff00"/>
                  </w:rPr>
                </w:rPrChange>
              </w:rPr>
              <w:t xml:space="preserve"> class as a range cf. </w:t>
            </w:r>
            <w:r>
              <w:rPr>
                <w:rFonts w:ascii="Consolas" w:hAnsi="Consolas" w:eastAsia="Consolas" w:cs="Consolas"/>
                <w:color w:val="000000"/>
                <w:sz w:val="22"/>
                <w:szCs w:val="22"/>
                <w:shd w:val="clear" w:color="auto" w:fill="ffff00"/>
                <w:lang w:val="fr-FR" w:eastAsia="zh-CN" w:bidi="ar-SA"/>
                <w:rPrChange w:id="289" w:author="Auteur inconnu" w:date="2024-07-12T16:30:41Z">
                  <w:rPr>
                    <w:sz w:val="22"/>
                    <w:szCs w:val="22"/>
                    <w:shd w:val="clear" w:color="auto" w:fill="ffff00"/>
                  </w:rPr>
                </w:rPrChange>
              </w:rPr>
              <w:t xml:space="preserve">rdfs:range</w:t>
            </w:r>
            <w:r>
              <w:rPr>
                <w:rFonts w:ascii="Arial" w:hAnsi="Arial" w:eastAsia="Arial" w:cs="Arial"/>
                <w:color w:val="000000"/>
                <w:sz w:val="22"/>
                <w:szCs w:val="22"/>
                <w:shd w:val="clear" w:color="auto" w:fill="ffff00"/>
                <w:lang w:val="fr-FR" w:eastAsia="zh-CN" w:bidi="ar-SA"/>
                <w:rPrChange w:id="290" w:author="Auteur inconnu" w:date="2024-07-12T16:30:41Z">
                  <w:rPr>
                    <w:sz w:val="22"/>
                    <w:szCs w:val="22"/>
                    <w:shd w:val="clear" w:color="auto" w:fill="ffff00"/>
                  </w:rPr>
                </w:rPrChange>
              </w:rPr>
              <w:t xml:space="preserve"> column :</w:t>
            </w:r>
            <w:r>
              <w:rPr>
                <w:highlight w:val="none"/>
                <w:shd w:val="clear" w:color="auto" w:fill="ffff00"/>
              </w:rPr>
            </w:r>
          </w:p>
          <w:p>
            <w:pPr>
              <w:pStyle w:val="778"/>
              <w:widowControl w:val="false"/>
              <w:pBdr/>
              <w:spacing w:after="0" w:before="0" w:line="276" w:lineRule="auto"/>
              <w:ind/>
              <w:jc w:val="left"/>
              <w:rPr>
                <w:rFonts w:ascii="Trebuchet MS" w:hAnsi="Trebuchet MS" w:eastAsia="Trebuchet MS" w:cs="Trebuchet MS"/>
                <w:b/>
                <w:color w:val="666666"/>
                <w:sz w:val="24"/>
                <w:szCs w:val="24"/>
                <w:highlight w:val="none"/>
                <w:shd w:val="clear" w:color="auto" w:fill="ffff00"/>
              </w:rPr>
            </w:pPr>
            <w:r>
              <w:rPr>
                <w:rFonts w:ascii="Trebuchet MS" w:hAnsi="Trebuchet MS" w:eastAsia="Trebuchet MS" w:cs="Trebuchet MS"/>
                <w:b/>
                <w:color w:val="666666"/>
                <w:sz w:val="24"/>
                <w:szCs w:val="24"/>
                <w:shd w:val="clear" w:color="auto" w:fill="ffff00"/>
              </w:rPr>
            </w:r>
            <w:r>
              <w:rPr>
                <w:rFonts w:ascii="Trebuchet MS" w:hAnsi="Trebuchet MS" w:eastAsia="Trebuchet MS" w:cs="Trebuchet MS"/>
                <w:b/>
                <w:color w:val="666666"/>
                <w:sz w:val="24"/>
                <w:szCs w:val="24"/>
                <w:highlight w:val="none"/>
                <w:shd w:val="clear" w:color="auto" w:fill="ffff00"/>
              </w:rPr>
            </w:r>
          </w:p>
          <w:p>
            <w:pPr>
              <w:pStyle w:val="778"/>
              <w:widowControl w:val="false"/>
              <w:pBdr/>
              <w:spacing w:after="0" w:before="0" w:line="276" w:lineRule="auto"/>
              <w:ind/>
              <w:jc w:val="left"/>
              <w:rPr>
                <w:highlight w:val="none"/>
                <w:shd w:val="clear" w:color="auto" w:fill="ffff00"/>
              </w:rPr>
            </w:pPr>
            <w:r>
              <w:rPr>
                <w:rFonts w:ascii="Arial" w:hAnsi="Arial" w:eastAsia="Arial" w:cs="Arial"/>
                <w:color w:val="auto"/>
                <w:shd w:val="clear" w:color="auto" w:fill="ffff00"/>
                <w:lang w:val="fr-FR" w:eastAsia="zh-CN" w:bidi="ar-SA"/>
                <w:rPrChange w:id="291" w:author="Auteur inconnu" w:date="2024-07-12T16:30:41Z">
                  <w:rPr>
                    <w:sz w:val="22"/>
                    <w:szCs w:val="22"/>
                  </w:rPr>
                </w:rPrChange>
              </w:rPr>
              <mc:AlternateContent>
                <mc:Choice Requires="wpg">
                  <w:drawing>
                    <wp:inline xmlns:wp="http://schemas.openxmlformats.org/drawingml/2006/wordprocessingDrawing" distT="0" distB="0" distL="0" distR="0">
                      <wp:extent cx="5695950" cy="4064000"/>
                      <wp:effectExtent l="0" t="0" r="0" b="0"/>
                      <wp:docPr id="38"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58.png" descr=""/>
                              <pic:cNvPicPr>
                                <a:picLocks noChangeAspect="1"/>
                              </pic:cNvPicPr>
                              <pic:nvPr/>
                            </pic:nvPicPr>
                            <pic:blipFill>
                              <a:blip r:embed="rId62"/>
                              <a:stretch/>
                            </pic:blipFill>
                            <pic:spPr bwMode="auto">
                              <a:xfrm>
                                <a:off x="0" y="0"/>
                                <a:ext cx="5695950" cy="4064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48.50pt;height:320.00pt;mso-wrap-distance-left:0.00pt;mso-wrap-distance-top:0.00pt;mso-wrap-distance-right:0.00pt;mso-wrap-distance-bottom:0.00pt;z-index:1;" stroked="false">
                      <v:imagedata r:id="rId62" o:title=""/>
                      <o:lock v:ext="edit" rotation="t"/>
                    </v:shape>
                  </w:pict>
                </mc:Fallback>
              </mc:AlternateContent>
            </w:r>
            <w:r>
              <w:rPr>
                <w:highlight w:val="none"/>
                <w:shd w:val="clear" w:color="auto" w:fill="ffff00"/>
              </w:rPr>
            </w:r>
          </w:p>
          <w:p>
            <w:pPr>
              <w:pStyle w:val="778"/>
              <w:widowControl w:val="false"/>
              <w:pBdr/>
              <w:spacing w:after="0" w:before="0" w:line="276" w:lineRule="auto"/>
              <w:ind/>
              <w:jc w:val="left"/>
              <w:rPr>
                <w:rFonts w:ascii="Trebuchet MS" w:hAnsi="Trebuchet MS" w:eastAsia="Trebuchet MS" w:cs="Trebuchet MS"/>
                <w:b/>
                <w:color w:val="666666"/>
                <w:sz w:val="24"/>
                <w:szCs w:val="24"/>
                <w:highlight w:val="none"/>
                <w:shd w:val="clear" w:color="auto" w:fill="ffff00"/>
              </w:rPr>
            </w:pPr>
            <w:r>
              <w:rPr>
                <w:rFonts w:ascii="Trebuchet MS" w:hAnsi="Trebuchet MS" w:eastAsia="Trebuchet MS" w:cs="Trebuchet MS"/>
                <w:b/>
                <w:color w:val="666666"/>
                <w:sz w:val="24"/>
                <w:szCs w:val="24"/>
                <w:shd w:val="clear" w:color="auto" w:fill="ffff00"/>
              </w:rPr>
            </w:r>
            <w:r>
              <w:rPr>
                <w:rFonts w:ascii="Trebuchet MS" w:hAnsi="Trebuchet MS" w:eastAsia="Trebuchet MS" w:cs="Trebuchet MS"/>
                <w:b/>
                <w:color w:val="666666"/>
                <w:sz w:val="24"/>
                <w:szCs w:val="24"/>
                <w:highlight w:val="none"/>
                <w:shd w:val="clear" w:color="auto" w:fill="ffff00"/>
              </w:rPr>
            </w:r>
          </w:p>
          <w:p>
            <w:pPr>
              <w:pStyle w:val="778"/>
              <w:widowControl w:val="false"/>
              <w:pBdr/>
              <w:spacing w:after="0" w:before="0" w:line="240" w:lineRule="auto"/>
              <w:ind/>
              <w:jc w:val="left"/>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778"/>
              <w:widowControl w:val="false"/>
              <w:pBdr/>
              <w:spacing w:after="0" w:before="0" w:line="240" w:lineRule="auto"/>
              <w:ind/>
              <w:jc w:val="left"/>
              <w:rPr>
                <w:rFonts w:eastAsia="Arial" w:cs="Arial"/>
                <w:sz w:val="22"/>
                <w:szCs w:val="22"/>
                <w:lang w:val="fr-FR" w:eastAsia="zh-CN" w:bidi="ar-SA"/>
              </w:rPr>
            </w:pPr>
            <w:r>
              <w:rPr>
                <w:rFonts w:ascii="Arial" w:hAnsi="Arial" w:eastAsia="Arial" w:cs="Arial"/>
                <w:color w:val="auto"/>
                <w:sz w:val="22"/>
                <w:szCs w:val="22"/>
                <w:shd w:val="clear" w:color="auto" w:fill="ffff00"/>
                <w:lang w:val="fr-FR" w:eastAsia="zh-CN" w:bidi="ar-SA"/>
                <w:rPrChange w:id="292" w:author="Auteur inconnu" w:date="2024-07-12T16:30:41Z">
                  <w:rPr>
                    <w:sz w:val="22"/>
                    <w:szCs w:val="22"/>
                  </w:rPr>
                </w:rPrChange>
              </w:rPr>
              <w:t xml:space="preserve">Then searching in the query builder for the VIN number of a Vehicle, that is a literal attribute, you can see the query when clicking on blue “Toggle SPARQL query” button :</w:t>
            </w:r>
            <w:r>
              <w:rPr>
                <w:rFonts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778"/>
              <w:widowControl w:val="false"/>
              <w:pBdr/>
              <w:spacing w:after="0" w:before="0" w:line="240" w:lineRule="auto"/>
              <w:ind/>
              <w:jc w:val="left"/>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778"/>
              <w:keepNext w:val="false"/>
              <w:keepLines w:val="false"/>
              <w:widowControl w:val="false"/>
              <w:pBdr/>
              <w:shd w:val="clear" w:color="auto" w:fill="auto"/>
              <w:spacing w:after="0" w:before="0" w:line="240" w:lineRule="auto"/>
              <w:ind w:right="0" w:firstLine="0" w:left="0"/>
              <w:jc w:val="left"/>
              <w:rPr>
                <w:highlight w:val="none"/>
                <w:shd w:val="clear" w:color="auto" w:fill="ffff00"/>
              </w:rPr>
            </w:pPr>
            <w:r>
              <w:rPr>
                <w:rFonts w:ascii="Arial" w:hAnsi="Arial" w:eastAsia="Arial" w:cs="Arial"/>
                <w:color w:val="auto"/>
                <w:shd w:val="clear" w:color="auto" w:fill="ffff00"/>
                <w:lang w:val="fr-FR" w:eastAsia="zh-CN" w:bidi="ar-SA"/>
                <w:rPrChange w:id="293" w:author="Auteur inconnu" w:date="2024-07-12T16:30:41Z">
                  <w:rPr>
                    <w:sz w:val="22"/>
                    <w:szCs w:val="22"/>
                  </w:rPr>
                </w:rPrChange>
              </w:rPr>
              <mc:AlternateContent>
                <mc:Choice Requires="wpg">
                  <w:drawing>
                    <wp:inline xmlns:wp="http://schemas.openxmlformats.org/drawingml/2006/wordprocessingDrawing" distT="0" distB="0" distL="0" distR="0">
                      <wp:extent cx="5695950" cy="3416300"/>
                      <wp:effectExtent l="0" t="0" r="0" b="0"/>
                      <wp:docPr id="39"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png" descr=""/>
                              <pic:cNvPicPr>
                                <a:picLocks noChangeAspect="1"/>
                              </pic:cNvPicPr>
                              <pic:nvPr/>
                            </pic:nvPicPr>
                            <pic:blipFill>
                              <a:blip r:embed="rId63"/>
                              <a:stretch/>
                            </pic:blipFill>
                            <pic:spPr bwMode="auto">
                              <a:xfrm>
                                <a:off x="0" y="0"/>
                                <a:ext cx="5695950" cy="3416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48.50pt;height:269.00pt;mso-wrap-distance-left:0.00pt;mso-wrap-distance-top:0.00pt;mso-wrap-distance-right:0.00pt;mso-wrap-distance-bottom:0.00pt;z-index:1;" stroked="false">
                      <v:imagedata r:id="rId63" o:title=""/>
                      <o:lock v:ext="edit" rotation="t"/>
                    </v:shape>
                  </w:pict>
                </mc:Fallback>
              </mc:AlternateContent>
            </w:r>
            <w:r>
              <w:rPr>
                <w:highlight w:val="none"/>
                <w:shd w:val="clear" w:color="auto" w:fill="ffff00"/>
              </w:rPr>
            </w:r>
          </w:p>
          <w:p>
            <w:pPr>
              <w:pStyle w:val="778"/>
              <w:keepNext w:val="false"/>
              <w:keepLines w:val="false"/>
              <w:widowControl w:val="false"/>
              <w:pBdr/>
              <w:shd w:val="clear" w:color="auto" w:fill="auto"/>
              <w:spacing w:after="0" w:before="0" w:line="240" w:lineRule="auto"/>
              <w:ind w:right="0" w:firstLine="0" w:left="0"/>
              <w:jc w:val="left"/>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778"/>
              <w:widowControl w:val="false"/>
              <w:pBdr/>
              <w:spacing w:after="0" w:before="0" w:line="240" w:lineRule="auto"/>
              <w:ind/>
              <w:jc w:val="left"/>
              <w:rPr>
                <w:highlight w:val="none"/>
                <w:shd w:val="clear" w:color="auto" w:fill="ffff00"/>
              </w:rPr>
            </w:pPr>
            <w:r>
              <w:rPr>
                <w:rFonts w:ascii="Arial" w:hAnsi="Arial" w:eastAsia="Arial" w:cs="Arial"/>
                <w:color w:val="auto"/>
                <w:sz w:val="22"/>
                <w:szCs w:val="22"/>
                <w:shd w:val="clear" w:color="auto" w:fill="ffff00"/>
                <w:lang w:val="fr-FR" w:eastAsia="zh-CN" w:bidi="ar-SA"/>
                <w:rPrChange w:id="294" w:author="Auteur inconnu" w:date="2024-07-12T16:30:41Z">
                  <w:rPr>
                    <w:sz w:val="22"/>
                    <w:szCs w:val="22"/>
                  </w:rPr>
                </w:rPrChange>
              </w:rPr>
              <w:t xml:space="preserve">Note how the query does *not* include an </w:t>
            </w:r>
            <w:r>
              <w:rPr>
                <w:rFonts w:ascii="Consolas" w:hAnsi="Consolas" w:eastAsia="Consolas" w:cs="Consolas"/>
                <w:color w:val="000000"/>
                <w:sz w:val="22"/>
                <w:szCs w:val="22"/>
                <w:shd w:val="clear" w:color="auto" w:fill="ffff00"/>
                <w:lang w:val="fr-FR" w:eastAsia="zh-CN" w:bidi="ar-SA"/>
                <w:rPrChange w:id="295" w:author="Auteur inconnu" w:date="2024-07-12T16:30:41Z">
                  <w:rPr>
                    <w:sz w:val="22"/>
                    <w:szCs w:val="22"/>
                    <w:shd w:val="clear" w:color="auto" w:fill="ffff00"/>
                  </w:rPr>
                </w:rPrChange>
              </w:rPr>
              <w:t xml:space="preserve">rdf:type</w:t>
            </w:r>
            <w:r>
              <w:rPr>
                <w:rFonts w:ascii="Arial" w:hAnsi="Arial" w:eastAsia="Arial" w:cs="Arial"/>
                <w:color w:val="000000"/>
                <w:sz w:val="22"/>
                <w:szCs w:val="22"/>
                <w:shd w:val="clear" w:color="auto" w:fill="ffff00"/>
                <w:lang w:val="fr-FR" w:eastAsia="zh-CN" w:bidi="ar-SA"/>
                <w:rPrChange w:id="296" w:author="Auteur inconnu" w:date="2024-07-12T16:30:41Z">
                  <w:rPr>
                    <w:sz w:val="22"/>
                    <w:szCs w:val="22"/>
                    <w:shd w:val="clear" w:color="auto" w:fill="ffff00"/>
                  </w:rPr>
                </w:rPrChange>
              </w:rPr>
              <w:t xml:space="preserve"> criteria on </w:t>
            </w:r>
            <w:r>
              <w:rPr>
                <w:rFonts w:ascii="Consolas" w:hAnsi="Consolas" w:eastAsia="Consolas" w:cs="Consolas"/>
                <w:color w:val="000000"/>
                <w:sz w:val="22"/>
                <w:szCs w:val="22"/>
                <w:shd w:val="clear" w:color="auto" w:fill="ffff00"/>
                <w:lang w:val="fr-FR" w:eastAsia="zh-CN" w:bidi="ar-SA"/>
                <w:rPrChange w:id="297" w:author="Auteur inconnu" w:date="2024-07-12T16:30:41Z">
                  <w:rPr>
                    <w:sz w:val="22"/>
                    <w:szCs w:val="22"/>
                    <w:shd w:val="clear" w:color="auto" w:fill="ffff00"/>
                  </w:rPr>
                </w:rPrChange>
              </w:rPr>
              <w:t xml:space="preserve">this:Attribute</w:t>
            </w:r>
            <w:r>
              <w:rPr>
                <w:rFonts w:ascii="Arial" w:hAnsi="Arial" w:eastAsia="Arial" w:cs="Arial"/>
                <w:color w:val="000000"/>
                <w:sz w:val="22"/>
                <w:szCs w:val="22"/>
                <w:shd w:val="clear" w:color="auto" w:fill="ffff00"/>
                <w:lang w:val="fr-FR" w:eastAsia="zh-CN" w:bidi="ar-SA"/>
                <w:rPrChange w:id="298" w:author="Auteur inconnu" w:date="2024-07-12T16:30:41Z">
                  <w:rPr>
                    <w:sz w:val="22"/>
                    <w:szCs w:val="22"/>
                    <w:shd w:val="clear" w:color="auto" w:fill="ffff00"/>
                  </w:rPr>
                </w:rPrChange>
              </w:rPr>
              <w:t xml:space="preserve">.</w:t>
            </w:r>
            <w:r>
              <w:rPr>
                <w:highlight w:val="none"/>
                <w:shd w:val="clear" w:color="auto" w:fill="ffff00"/>
              </w:rPr>
            </w:r>
          </w:p>
          <w:p>
            <w:pPr>
              <w:pStyle w:val="778"/>
              <w:keepNext w:val="false"/>
              <w:keepLines w:val="false"/>
              <w:widowControl w:val="false"/>
              <w:pBdr/>
              <w:shd w:val="clear" w:color="auto" w:fill="auto"/>
              <w:spacing w:after="0" w:before="0" w:line="240" w:lineRule="auto"/>
              <w:ind w:right="0" w:firstLine="0" w:left="0"/>
              <w:jc w:val="left"/>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tc>
      </w:tr>
    </w:tbl>
    <w:p>
      <w:pPr>
        <w:pStyle w:val="778"/>
        <w:pBdr/>
        <w:spacing/>
        <w:ind/>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778"/>
        <w:pBdr/>
        <w:spacing/>
        <w:ind/>
        <w:rPr>
          <w:rFonts w:ascii="Arial" w:hAnsi="Arial" w:eastAsia="Arial" w:cs="Arial"/>
          <w:sz w:val="22"/>
          <w:szCs w:val="22"/>
          <w:highlight w:val="none"/>
          <w:shd w:val="clear" w:color="auto" w:fill="ffff00"/>
          <w:lang w:val="fr-FR" w:eastAsia="zh-CN" w:bidi="ar-SA"/>
        </w:rPr>
      </w:pPr>
      <w:r>
        <w:rPr>
          <w:rFonts w:eastAsia="Arial" w:cs="Arial"/>
          <w:sz w:val="22"/>
          <w:szCs w:val="22"/>
          <w:shd w:val="clear" w:color="auto" w:fill="ffff00"/>
          <w:lang w:val="fr-FR" w:eastAsia="zh-CN" w:bidi="ar-SA"/>
        </w:rPr>
      </w:r>
      <w:r>
        <w:rPr>
          <w:rFonts w:ascii="Arial" w:hAnsi="Arial" w:eastAsia="Arial" w:cs="Arial"/>
          <w:sz w:val="22"/>
          <w:szCs w:val="22"/>
          <w:highlight w:val="none"/>
          <w:shd w:val="clear" w:color="auto" w:fill="ffff00"/>
          <w:lang w:val="fr-FR" w:eastAsia="zh-CN" w:bidi="ar-SA"/>
        </w:rPr>
      </w:r>
    </w:p>
    <w:p>
      <w:pPr>
        <w:pStyle w:val="780"/>
        <w:pBdr/>
        <w:spacing/>
        <w:ind/>
        <w:rPr>
          <w:rFonts w:ascii="Arial" w:hAnsi="Arial" w:eastAsia="Arial" w:cs="Arial"/>
          <w:sz w:val="22"/>
          <w:szCs w:val="22"/>
          <w:lang w:val="fr-FR" w:eastAsia="zh-CN" w:bidi="ar-SA"/>
        </w:rPr>
      </w:pPr>
      <w:r/>
      <w:bookmarkStart w:id="25" w:name="_usr27vpsgbbv"/>
      <w:r/>
      <w:bookmarkEnd w:id="25"/>
      <w:r>
        <w:t xml:space="preserve">How-to set some properties optional or negative</w:t>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According to the SPARQL syntax, Sparnatural offers also a way to configure optional or negative assertions, corresponding in SPARQL to </w:t>
      </w:r>
      <w:r>
        <w:fldChar w:fldCharType="begin"/>
      </w:r>
      <w:r>
        <w:rPr>
          <w:color w:val="1155cc"/>
          <w:u w:val="single"/>
        </w:rPr>
        <w:instrText xml:space="preserve"> HYPERLINK "https://www.w3.org/TR/sparql11-query/" \l "optionals"</w:instrText>
      </w:r>
      <w:r>
        <w:rPr>
          <w:color w:val="1155cc"/>
          <w:u w:val="single"/>
        </w:rPr>
        <w:fldChar w:fldCharType="separate"/>
      </w:r>
      <w:r>
        <w:rPr>
          <w:color w:val="1155cc"/>
          <w:u w:val="single"/>
        </w:rPr>
        <w:t xml:space="preserve">OPTIONAL</w:t>
      </w:r>
      <w:r>
        <w:rPr>
          <w:color w:val="1155cc"/>
          <w:u w:val="single"/>
        </w:rPr>
        <w:fldChar w:fldCharType="end"/>
      </w:r>
      <w:r>
        <w:t xml:space="preserve"> or negative “</w:t>
      </w:r>
      <w:r>
        <w:fldChar w:fldCharType="begin"/>
      </w:r>
      <w:r>
        <w:rPr>
          <w:color w:val="1155cc"/>
          <w:u w:val="single"/>
        </w:rPr>
        <w:instrText xml:space="preserve"> HYPERLINK "https://www.w3.org/TR/sparql11-query/" \l "neg-pattern"</w:instrText>
      </w:r>
      <w:r>
        <w:rPr>
          <w:color w:val="1155cc"/>
          <w:u w:val="single"/>
        </w:rPr>
        <w:fldChar w:fldCharType="separate"/>
      </w:r>
      <w:r>
        <w:rPr>
          <w:color w:val="1155cc"/>
          <w:u w:val="single"/>
        </w:rPr>
        <w:t xml:space="preserve">FILTER NOT EXISTS</w:t>
      </w:r>
      <w:r>
        <w:rPr>
          <w:color w:val="1155cc"/>
          <w:u w:val="single"/>
        </w:rPr>
        <w:fldChar w:fldCharType="end"/>
      </w:r>
      <w:r>
        <w:t xml:space="preserve">” query patterns.</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Both parameters can be activated/inactivated for each individual property in the Properties tab of the spreadsheet. If you set “true” as the value of the column </w:t>
      </w:r>
      <w:r>
        <w:rPr>
          <w:rFonts w:ascii="Consolas" w:hAnsi="Consolas" w:eastAsia="Consolas" w:cs="Consolas"/>
          <w:u w:val="single"/>
        </w:rPr>
        <w:t xml:space="preserve">core:enableOptional^^xsd:boolean</w:t>
      </w:r>
      <w:r>
        <w:t xml:space="preserve"> or </w:t>
      </w:r>
      <w:r>
        <w:rPr>
          <w:rFonts w:ascii="Consolas" w:hAnsi="Consolas" w:eastAsia="Consolas" w:cs="Consolas"/>
          <w:u w:val="single"/>
        </w:rPr>
        <w:t xml:space="preserve">core:enableNegation^^xsd:boolean</w:t>
      </w:r>
      <w:r>
        <w:t xml:space="preserve">, a clickable green arrow will appear in the query builder interface before the chosen property, enabling the user to make the property criteria optional or negative.</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778"/>
              <w:widowControl w:val="false"/>
              <w:pBdr/>
              <w:spacing w:after="0" w:before="0" w:line="276"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Here we can see in both last columns we have chosen to enable the Optional parameter for only on</w:t>
            </w:r>
            <w:r>
              <w:rPr>
                <w:rFonts w:eastAsia="Arial" w:cs="Arial"/>
                <w:sz w:val="22"/>
                <w:szCs w:val="22"/>
                <w:lang w:val="fr-FR" w:eastAsia="zh-CN" w:bidi="ar-SA"/>
              </w:rPr>
              <w:t xml:space="preserve">e row (the “already raised” property) and a few more ones to set the negative parameter : theoretically you can apply both parameters to them all, but here we preferred allowing the option for relevant ones only (the choice depending on the existing data).</w: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So regarding the optional parameter, the “already raised property” is the only one being facultative, so you may want to display optionally the existing values of it without excluding the blank ones in your query.</w: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The negatives ones which are set on “TRUE” (“VRAI”) are those for which a negative query was judged meaningful from a user perspective.</w: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695950" cy="2921000"/>
                      <wp:effectExtent l="0" t="0" r="0" b="0"/>
                      <wp:docPr id="40"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7.png" descr=""/>
                              <pic:cNvPicPr>
                                <a:picLocks noChangeAspect="1"/>
                              </pic:cNvPicPr>
                              <pic:nvPr/>
                            </pic:nvPicPr>
                            <pic:blipFill>
                              <a:blip r:embed="rId64"/>
                              <a:stretch/>
                            </pic:blipFill>
                            <pic:spPr bwMode="auto">
                              <a:xfrm>
                                <a:off x="0" y="0"/>
                                <a:ext cx="5695950" cy="2921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48.50pt;height:230.00pt;mso-wrap-distance-left:0.00pt;mso-wrap-distance-top:0.00pt;mso-wrap-distance-right:0.00pt;mso-wrap-distance-bottom:0.00pt;z-index:1;" stroked="false">
                      <v:imagedata r:id="rId64" o:title=""/>
                      <o:lock v:ext="edit" rotation="t"/>
                    </v:shape>
                  </w:pict>
                </mc:Fallback>
              </mc:AlternateConten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The following screenshot shows an optional query pattern on the “already raised” property which is optional (cardinality [0..1]). Let’s imagine we’d like to display all the results following this property no matter </w:t>
            </w:r>
            <w:r>
              <w:rPr>
                <w:rFonts w:eastAsia="Arial" w:cs="Arial"/>
                <w:i/>
                <w:sz w:val="22"/>
                <w:szCs w:val="22"/>
                <w:lang w:val="fr-FR" w:eastAsia="zh-CN" w:bidi="ar-SA"/>
              </w:rPr>
              <w:t xml:space="preserve">if actually there are some</w:t>
            </w:r>
            <w:r>
              <w:rPr>
                <w:rFonts w:eastAsia="Arial" w:cs="Arial"/>
                <w:sz w:val="22"/>
                <w:szCs w:val="22"/>
                <w:lang w:val="fr-FR" w:eastAsia="zh-CN" w:bidi="ar-SA"/>
              </w:rPr>
              <w:t xml:space="preserve"> (or not). This enables to obtain a list of results even in case when the value isn’t there :</w: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695950" cy="4064000"/>
                      <wp:effectExtent l="0" t="0" r="0" b="0"/>
                      <wp:docPr id="41"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2.png" descr=""/>
                              <pic:cNvPicPr>
                                <a:picLocks noChangeAspect="1"/>
                              </pic:cNvPicPr>
                              <pic:nvPr/>
                            </pic:nvPicPr>
                            <pic:blipFill>
                              <a:blip r:embed="rId65"/>
                              <a:stretch/>
                            </pic:blipFill>
                            <pic:spPr bwMode="auto">
                              <a:xfrm>
                                <a:off x="0" y="0"/>
                                <a:ext cx="5695950" cy="4064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48.50pt;height:320.00pt;mso-wrap-distance-left:0.00pt;mso-wrap-distance-top:0.00pt;mso-wrap-distance-right:0.00pt;mso-wrap-distance-bottom:0.00pt;z-index:1;" stroked="false">
                      <v:imagedata r:id="rId65" o:title=""/>
                      <o:lock v:ext="edit" rotation="t"/>
                    </v:shape>
                  </w:pict>
                </mc:Fallback>
              </mc:AlternateConten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This one shows a negative pattern where we want to search for every component related to an error code that does not have “Engine Misfire” as a symptom :</w: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76"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695950" cy="3136900"/>
                      <wp:effectExtent l="0" t="0" r="0" b="0"/>
                      <wp:docPr id="42"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6.png" descr=""/>
                              <pic:cNvPicPr>
                                <a:picLocks noChangeAspect="1"/>
                              </pic:cNvPicPr>
                              <pic:nvPr/>
                            </pic:nvPicPr>
                            <pic:blipFill>
                              <a:blip r:embed="rId66"/>
                              <a:stretch/>
                            </pic:blipFill>
                            <pic:spPr bwMode="auto">
                              <a:xfrm>
                                <a:off x="0" y="0"/>
                                <a:ext cx="5695950" cy="3136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48.50pt;height:247.00pt;mso-wrap-distance-left:0.00pt;mso-wrap-distance-top:0.00pt;mso-wrap-distance-right:0.00pt;mso-wrap-distance-bottom:0.00pt;z-index:1;" stroked="false">
                      <v:imagedata r:id="rId66" o:title=""/>
                      <o:lock v:ext="edit" rotation="t"/>
                    </v:shape>
                  </w:pict>
                </mc:Fallback>
              </mc:AlternateContent>
            </w:r>
            <w:r>
              <w:rPr>
                <w:rFonts w:ascii="Trebuchet MS" w:hAnsi="Trebuchet MS" w:eastAsia="Trebuchet MS" w:cs="Trebuchet MS"/>
                <w:b/>
                <w:color w:val="666666"/>
                <w:sz w:val="24"/>
                <w:szCs w:val="24"/>
              </w:rPr>
            </w:r>
          </w:p>
          <w:p>
            <w:pPr>
              <w:pStyle w:val="778"/>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highlight w:val="none"/>
          <w:shd w:val="clear" w:color="auto" w:fill="00ff00"/>
          <w:lang w:val="fr-FR" w:eastAsia="zh-CN" w:bidi="ar-SA"/>
        </w:rPr>
      </w:pPr>
      <w:r/>
      <w:commentRangeStart w:id="17"/>
      <w:r>
        <w:rPr>
          <w:rFonts w:eastAsia="Arial" w:cs="Arial"/>
          <w:sz w:val="22"/>
          <w:szCs w:val="22"/>
          <w:shd w:val="clear" w:color="auto" w:fill="00ff00"/>
          <w:lang w:val="fr-FR" w:eastAsia="zh-CN" w:bidi="ar-SA"/>
        </w:rPr>
      </w:r>
      <w:r>
        <w:rPr>
          <w:rFonts w:ascii="Arial" w:hAnsi="Arial" w:eastAsia="Arial" w:cs="Arial"/>
          <w:sz w:val="22"/>
          <w:szCs w:val="22"/>
          <w:highlight w:val="none"/>
          <w:shd w:val="clear" w:color="auto" w:fill="00ff00"/>
          <w:lang w:val="fr-FR" w:eastAsia="zh-CN" w:bidi="ar-SA"/>
        </w:rPr>
      </w:r>
    </w:p>
    <w:p>
      <w:pPr>
        <w:pStyle w:val="779"/>
        <w:pBdr/>
        <w:spacing/>
        <w:ind/>
        <w:rPr>
          <w:highlight w:val="none"/>
          <w:shd w:val="clear" w:color="auto" w:fill="00ff00"/>
        </w:rPr>
      </w:pPr>
      <w:r/>
      <w:bookmarkStart w:id="26" w:name="_2ctq3xbe7i41"/>
      <w:r/>
      <w:bookmarkEnd w:id="26"/>
      <w:r>
        <w:rPr>
          <w:rFonts w:ascii="Trebuchet MS" w:hAnsi="Trebuchet MS" w:eastAsia="Trebuchet MS" w:cs="Trebuchet MS"/>
          <w:color w:val="auto"/>
          <w:shd w:val="clear" w:color="auto" w:fill="00ff00"/>
          <w:lang w:val="fr-FR" w:eastAsia="zh-CN" w:bidi="ar-SA"/>
          <w:rPrChange w:id="299" w:author="Auteur inconnu" w:date="2024-07-12T17:22:46Z">
            <w:rPr>
              <w:sz w:val="32"/>
              <w:szCs w:val="32"/>
            </w:rPr>
          </w:rPrChange>
        </w:rPr>
        <w:t xml:space="preserve">How-to map classes and properties to the underlying data model</w:t>
      </w:r>
      <w:commentRangeEnd w:id="17"/>
      <w:r>
        <w:commentReference w:id="17"/>
      </w:r>
      <w:ins w:id="300" w:author="Auteur inconnu" w:date="2024-07-12T17:22:48Z">
        <w:r>
          <w:rPr>
            <w:shd w:val="clear" w:color="auto" w:fill="00ff00"/>
          </w:rPr>
        </w:r>
      </w:ins>
      <w:r>
        <w:rPr>
          <w:highlight w:val="none"/>
          <w:shd w:val="clear" w:color="auto" w:fill="00ff00"/>
        </w:rPr>
      </w:r>
    </w:p>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t xml:space="preserve">By default, you use the URI identif</w:t>
      </w:r>
      <w:r>
        <w:t xml:space="preserve">iers of the classes and properties of your data model as the URI of classes and properties in your Sparnatural configuration. But you can also provide your users with a slightly different view of the underlying graph structure. Typically you might want to </w:t>
      </w:r>
      <w:r>
        <w:t xml:space="preserve">show them a simplified view of the more elaborate structure in the graph. To do this you will use different URI identifiers for classes and properties in your Sparnatural configuration, that will be remapped at query time to the underlying graph structure.</w:t>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80"/>
        <w:pBdr/>
        <w:spacing/>
        <w:ind/>
        <w:rPr>
          <w:rFonts w:ascii="Arial" w:hAnsi="Arial" w:eastAsia="Arial" w:cs="Arial"/>
          <w:sz w:val="22"/>
          <w:szCs w:val="22"/>
          <w:lang w:val="fr-FR" w:eastAsia="zh-CN" w:bidi="ar-SA"/>
        </w:rPr>
      </w:pPr>
      <w:r/>
      <w:bookmarkStart w:id="27" w:name="_gvnxzgapz1c"/>
      <w:r/>
      <w:bookmarkEnd w:id="27"/>
      <w:r>
        <w:t xml:space="preserve">General mechanism</w:t>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Declare the new URI identifiers using the “this:” namespace. This means that these identifiers belong only to your configuration, not to your knowledge graph ontology.</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i/>
        </w:rPr>
      </w:pPr>
      <w:r>
        <w:t xml:space="preserve">The mapping is done through the </w:t>
      </w:r>
      <w:r>
        <w:rPr>
          <w:rFonts w:ascii="Consolas" w:hAnsi="Consolas" w:eastAsia="Consolas" w:cs="Consolas"/>
          <w:u w:val="single"/>
        </w:rPr>
        <w:t xml:space="preserve">core:sparqlString</w:t>
      </w:r>
      <w:r>
        <w:t xml:space="preserve"> column in the “Classes” and “Properties” tab. </w:t>
      </w:r>
      <w:r>
        <w:rPr>
          <w:i/>
        </w:rPr>
        <w:t xml:space="preserve">The string that you specify in the core:sparqlString annotation will be inserted “as is” in the generated SPARQL query, in place of the corresponding property or class identifier.</w:t>
      </w:r>
      <w:r>
        <w:rPr>
          <w:i/>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286385" cy="257175"/>
                <wp:effectExtent l="0" t="0" r="0" b="0"/>
                <wp:docPr id="4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5"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rPr>
        <w:t xml:space="preserve">Warning</w:t>
      </w:r>
      <w:r>
        <w:t xml:space="preserve"> : You need to be careful that the string you provide is a valid “piece of SPARQL”, otherwise the query will be syntactically wrong. The mappings for properties shall use the </w:t>
      </w:r>
      <w:r>
        <w:fldChar w:fldCharType="begin"/>
      </w:r>
      <w:r>
        <w:rPr>
          <w:color w:val="1155cc"/>
          <w:u w:val="single"/>
        </w:rPr>
        <w:instrText xml:space="preserve"> HYPERLINK "https://www.w3.org/TR/sparql11-query/" \l "propertypaths"</w:instrText>
      </w:r>
      <w:r>
        <w:rPr>
          <w:color w:val="1155cc"/>
          <w:u w:val="single"/>
        </w:rPr>
        <w:fldChar w:fldCharType="separate"/>
      </w:r>
      <w:r>
        <w:rPr>
          <w:color w:val="1155cc"/>
          <w:u w:val="single"/>
        </w:rPr>
        <w:t xml:space="preserve">SPARQL property path syntax</w:t>
      </w:r>
      <w:r>
        <w:rPr>
          <w:color w:val="1155cc"/>
          <w:u w:val="single"/>
        </w:rPr>
        <w:fldChar w:fldCharType="end"/>
      </w:r>
      <w:r>
        <w:t xml:space="preserve">, please refer to this specification for all details. basically the core:sparqlString value for a property can be </w:t>
      </w:r>
      <w:r>
        <w:rPr>
          <w:i/>
        </w:rPr>
        <w:t xml:space="preserve">any valid SPARQL property path</w:t>
      </w:r>
      <w:r>
        <w:t xml:space="preserve">.</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286385" cy="257175"/>
                <wp:effectExtent l="0" t="0" r="0" b="0"/>
                <wp:docPr id="4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6"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rPr>
        <w:t xml:space="preserve">Warning</w:t>
      </w:r>
      <w:r>
        <w:t xml:space="preserve"> : values of the </w:t>
      </w:r>
      <w:r>
        <w:rPr>
          <w:rFonts w:ascii="Consolas" w:hAnsi="Consolas" w:eastAsia="Consolas" w:cs="Consolas"/>
          <w:u w:val="single"/>
        </w:rPr>
        <w:t xml:space="preserve">core:sparqlString</w:t>
      </w:r>
      <w:r>
        <w:t xml:space="preserve"> annotation must not use prefixed URIs, only full URIs, surrounded by “&lt;...&gt;”.</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As an example, if your configuration uses a property URI “</w:t>
      </w:r>
      <w:r>
        <w:rPr>
          <w:rFonts w:ascii="Consolas" w:hAnsi="Consolas" w:eastAsia="Consolas" w:cs="Consolas"/>
          <w:shd w:val="clear" w:color="auto" w:fill="efefef"/>
        </w:rPr>
        <w:t xml:space="preserve">this:foo</w:t>
      </w:r>
      <w:r>
        <w:t xml:space="preserve">” that has a core:sparqlString value “</w:t>
      </w:r>
      <w:r>
        <w:rPr>
          <w:rFonts w:ascii="Consolas" w:hAnsi="Consolas" w:eastAsia="Consolas" w:cs="Consolas"/>
          <w:shd w:val="clear" w:color="auto" w:fill="efefef"/>
        </w:rPr>
        <w:t xml:space="preserve">&lt;http://bar&gt;</w:t>
      </w:r>
      <w:r>
        <w:t xml:space="preserve">”, then this is the string “</w:t>
      </w:r>
      <w:r>
        <w:rPr>
          <w:rFonts w:ascii="Consolas" w:hAnsi="Consolas" w:eastAsia="Consolas" w:cs="Consolas"/>
          <w:shd w:val="clear" w:color="auto" w:fill="efefef"/>
        </w:rPr>
        <w:t xml:space="preserve">&lt;http://bar&gt;</w:t>
      </w:r>
      <w:r>
        <w:t xml:space="preserve">” that will be in the final query, in place of “this:foo”.</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Follow the “recipes” below that will guide you on how to write the content of the </w:t>
      </w:r>
      <w:r>
        <w:rPr>
          <w:rFonts w:ascii="Consolas" w:hAnsi="Consolas" w:eastAsia="Consolas" w:cs="Consolas"/>
          <w:shd w:val="clear" w:color="auto" w:fill="efefef"/>
        </w:rPr>
        <w:t xml:space="preserve">core:sparqlString</w:t>
      </w:r>
      <w:r>
        <w:t xml:space="preserve"> column depending on your use-case.</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80"/>
        <w:pBdr/>
        <w:spacing/>
        <w:ind/>
        <w:rPr>
          <w:rFonts w:ascii="Arial" w:hAnsi="Arial" w:eastAsia="Arial" w:cs="Arial"/>
          <w:sz w:val="22"/>
          <w:szCs w:val="22"/>
          <w:lang w:val="fr-FR" w:eastAsia="zh-CN" w:bidi="ar-SA"/>
        </w:rPr>
      </w:pPr>
      <w:r/>
      <w:bookmarkStart w:id="28" w:name="_5x2n3bxe4dx3"/>
      <w:r/>
      <w:bookmarkEnd w:id="28"/>
      <w:r>
        <w:t xml:space="preserve">Querying a sequence of properties (using a shortcut)</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The most frequent use-case for simplifying the user view is when two classes in your data model are connected through one (or more) intermediate classes that you would like to hide in Sparnatural. For example: </w:t>
      </w:r>
      <w:r>
        <w:rPr>
          <w:i/>
        </w:rPr>
        <w:t xml:space="preserve">“Persons live in City, and City is part of Country”</w:t>
      </w:r>
      <w:r>
        <w:t xml:space="preserve">. Suppose what you would like to show to your users in the query builder is simply “</w:t>
      </w:r>
      <w:r>
        <w:rPr>
          <w:i/>
        </w:rPr>
        <w:t xml:space="preserve">Persons live in Country”</w:t>
      </w:r>
      <w:r>
        <w:t xml:space="preserve">, hiding the “City” class.</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You will do this with a “</w:t>
      </w:r>
      <w:r>
        <w:rPr>
          <w:i/>
        </w:rPr>
        <w:t xml:space="preserve">sequence path</w:t>
      </w:r>
      <w:r>
        <w:t xml:space="preserve">”, by putting the two properties you want to follow using the “</w:t>
      </w:r>
      <w:r>
        <w:rPr>
          <w:b/>
        </w:rPr>
        <w:t xml:space="preserve">/</w:t>
      </w:r>
      <w:r>
        <w:t xml:space="preserve">” character. In our simple example this would be something like “</w:t>
      </w:r>
      <w:r>
        <w:rPr>
          <w:rFonts w:ascii="Consolas" w:hAnsi="Consolas" w:eastAsia="Consolas" w:cs="Consolas"/>
          <w:shd w:val="clear" w:color="auto" w:fill="efefef"/>
        </w:rPr>
        <w:t xml:space="preserve">&lt;http://example.com/lives_in&gt;/&lt;http://example.com/is_part_of&gt;</w:t>
      </w:r>
      <w:r>
        <w:t xml:space="preserve">”. This means: </w:t>
      </w:r>
      <w:r>
        <w:rPr>
          <w:i/>
        </w:rPr>
        <w:t xml:space="preserve">“follow the lives_in property, then follow the is_part_of property”</w:t>
      </w:r>
      <w:r>
        <w:t xml:space="preserve">.</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Note that you can traverse more than two properties by appending the “/” character with a third property, then the “/” with a fourth, etc.</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778"/>
              <w:widowControl w:val="false"/>
              <w:pBdr/>
              <w:spacing w:after="0" w:before="0" w:line="276"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p>
          <w:p>
            <w:pPr>
              <w:pStyle w:val="778"/>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Let’s figure out, starting with the “Diagnostic” class of cars ontology, you would like to go straightly to the Error Code, going through the “Error” item that doesn’t interest you that much : </w:t>
            </w:r>
            <w:r>
              <mc:AlternateContent>
                <mc:Choice Requires="wpg">
                  <w:drawing>
                    <wp:inline xmlns:wp="http://schemas.openxmlformats.org/drawingml/2006/wordprocessingDrawing" distT="0" distB="0" distL="0" distR="0">
                      <wp:extent cx="5695950" cy="3530600"/>
                      <wp:effectExtent l="0" t="0" r="0" b="0"/>
                      <wp:docPr id="45"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png" descr=""/>
                              <pic:cNvPicPr>
                                <a:picLocks noChangeAspect="1"/>
                              </pic:cNvPicPr>
                              <pic:nvPr/>
                            </pic:nvPicPr>
                            <pic:blipFill>
                              <a:blip r:embed="rId67"/>
                              <a:stretch/>
                            </pic:blipFill>
                            <pic:spPr bwMode="auto">
                              <a:xfrm>
                                <a:off x="0" y="0"/>
                                <a:ext cx="5695950" cy="3530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48.50pt;height:278.00pt;mso-wrap-distance-left:0.00pt;mso-wrap-distance-top:0.00pt;mso-wrap-distance-right:0.00pt;mso-wrap-distance-bottom:0.00pt;z-index:1;" stroked="false">
                      <v:imagedata r:id="rId67" o:title=""/>
                      <o:lock v:ext="edit" rotation="t"/>
                    </v:shape>
                  </w:pict>
                </mc:Fallback>
              </mc:AlternateContent>
            </w:r>
            <w:r>
              <w:rPr>
                <w:rFonts w:ascii="Arial" w:hAnsi="Arial" w:eastAsia="Arial" w:cs="Arial"/>
                <w:sz w:val="22"/>
                <w:szCs w:val="22"/>
                <w:lang w:val="fr-FR" w:eastAsia="zh-CN" w:bidi="ar-SA"/>
              </w:rPr>
            </w:r>
          </w:p>
          <w:p>
            <w:pPr>
              <w:pStyle w:val="778"/>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eastAsia="Arial" w:cs="Arial"/>
                <w:sz w:val="22"/>
                <w:szCs w:val="22"/>
                <w:lang w:val="fr-FR" w:eastAsia="zh-CN" w:bidi="ar-SA"/>
              </w:rPr>
              <w:t xml:space="preserve">This shortcut is to be created as a new property in the configuration file, while specifying a special sequence path in the </w:t>
            </w:r>
            <w:r>
              <w:rPr>
                <w:rFonts w:ascii="Consolas" w:hAnsi="Consolas" w:eastAsia="Consolas" w:cs="Consolas"/>
                <w:sz w:val="22"/>
                <w:szCs w:val="22"/>
                <w:shd w:val="clear" w:color="auto" w:fill="efefef"/>
                <w:lang w:val="fr-FR" w:eastAsia="zh-CN" w:bidi="ar-SA"/>
              </w:rPr>
              <w:t xml:space="preserve">core:sparqlString</w:t>
            </w:r>
            <w:r>
              <w:rPr>
                <w:rFonts w:eastAsia="Arial" w:cs="Arial"/>
                <w:sz w:val="22"/>
                <w:szCs w:val="22"/>
                <w:lang w:val="fr-FR" w:eastAsia="zh-CN" w:bidi="ar-SA"/>
              </w:rPr>
              <w:t xml:space="preserve"> column of the spreadsheet : there you need to type the exact URI of both (or as many as) properties you want to go through between brackets &lt;&gt;, each separated by the “/” character :</w:t>
            </w:r>
            <w:r>
              <w:rPr>
                <w:rFonts w:ascii="Trebuchet MS" w:hAnsi="Trebuchet MS" w:eastAsia="Trebuchet MS" w:cs="Trebuchet MS"/>
                <w:b/>
                <w:color w:val="666666"/>
                <w:sz w:val="24"/>
                <w:szCs w:val="24"/>
              </w:rPr>
            </w:r>
          </w:p>
          <w:p>
            <w:pPr>
              <w:pStyle w:val="778"/>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76"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695950" cy="2057400"/>
                      <wp:effectExtent l="0" t="0" r="0" b="0"/>
                      <wp:docPr id="46"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9.png" descr=""/>
                              <pic:cNvPicPr>
                                <a:picLocks noChangeAspect="1"/>
                              </pic:cNvPicPr>
                              <pic:nvPr/>
                            </pic:nvPicPr>
                            <pic:blipFill>
                              <a:blip r:embed="rId68"/>
                              <a:stretch/>
                            </pic:blipFill>
                            <pic:spPr bwMode="auto">
                              <a:xfrm>
                                <a:off x="0" y="0"/>
                                <a:ext cx="5695950" cy="2057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48.50pt;height:162.00pt;mso-wrap-distance-left:0.00pt;mso-wrap-distance-top:0.00pt;mso-wrap-distance-right:0.00pt;mso-wrap-distance-bottom:0.00pt;z-index:1;" stroked="false">
                      <v:imagedata r:id="rId68" o:title=""/>
                      <o:lock v:ext="edit" rotation="t"/>
                    </v:shape>
                  </w:pict>
                </mc:Fallback>
              </mc:AlternateContent>
            </w:r>
            <w:r>
              <w:rPr>
                <w:rFonts w:ascii="Trebuchet MS" w:hAnsi="Trebuchet MS" w:eastAsia="Trebuchet MS" w:cs="Trebuchet MS"/>
                <w:b/>
                <w:color w:val="666666"/>
                <w:sz w:val="24"/>
                <w:szCs w:val="24"/>
              </w:rPr>
            </w:r>
          </w:p>
          <w:p>
            <w:pPr>
              <w:pStyle w:val="778"/>
              <w:widowControl w:val="false"/>
              <w:pBdr/>
              <w:spacing w:after="0" w:before="0" w:line="240" w:lineRule="auto"/>
              <w:ind/>
              <w:jc w:val="left"/>
              <w:rPr>
                <w:highlight w:val="yellow"/>
              </w:rPr>
            </w:pPr>
            <w:r>
              <w:rPr>
                <w:highlight w:val="yellow"/>
              </w:rPr>
            </w:r>
            <w:r>
              <w:rPr>
                <w:highlight w:val="yellow"/>
              </w:rPr>
            </w:r>
          </w:p>
          <w:p>
            <w:pPr>
              <w:pStyle w:val="778"/>
              <w:widowControl w:val="false"/>
              <w:pBdr/>
              <w:spacing w:after="0" w:before="0" w:line="240" w:lineRule="auto"/>
              <w:ind/>
              <w:jc w:val="left"/>
              <w:rPr>
                <w:highlight w:val="yellow"/>
              </w:rPr>
            </w:pPr>
            <w:r>
              <w:rPr>
                <w:highlight w:val="yellow"/>
              </w:rPr>
            </w:r>
            <w:r>
              <w:rPr>
                <w:highlight w:val="yellow"/>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Then you can see the Error item is hidden in that case in the query builder : the Error Code appears to be directly linked to the Diagnosis, so that we can directly obtain the list of Error Codes corresponding to a given Diagnosis :</w: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695950" cy="2159000"/>
                      <wp:effectExtent l="0" t="0" r="0" b="0"/>
                      <wp:docPr id="47"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3.png" descr=""/>
                              <pic:cNvPicPr>
                                <a:picLocks noChangeAspect="1"/>
                              </pic:cNvPicPr>
                              <pic:nvPr/>
                            </pic:nvPicPr>
                            <pic:blipFill>
                              <a:blip r:embed="rId69"/>
                              <a:stretch/>
                            </pic:blipFill>
                            <pic:spPr bwMode="auto">
                              <a:xfrm>
                                <a:off x="0" y="0"/>
                                <a:ext cx="5695950" cy="2159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48.50pt;height:170.00pt;mso-wrap-distance-left:0.00pt;mso-wrap-distance-top:0.00pt;mso-wrap-distance-right:0.00pt;mso-wrap-distance-bottom:0.00pt;z-index:1;" stroked="false">
                      <v:imagedata r:id="rId69" o:title=""/>
                      <o:lock v:ext="edit" rotation="t"/>
                    </v:shape>
                  </w:pict>
                </mc:Fallback>
              </mc:AlternateConten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c>
      </w:tr>
    </w:tbl>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80"/>
        <w:pBdr/>
        <w:spacing/>
        <w:ind/>
        <w:rPr>
          <w:rFonts w:ascii="Arial" w:hAnsi="Arial" w:eastAsia="Arial" w:cs="Arial"/>
          <w:sz w:val="22"/>
          <w:szCs w:val="22"/>
          <w:lang w:val="fr-FR" w:eastAsia="zh-CN" w:bidi="ar-SA"/>
        </w:rPr>
      </w:pPr>
      <w:r/>
      <w:bookmarkStart w:id="29" w:name="_hws6l1qrbuz2"/>
      <w:r/>
      <w:bookmarkEnd w:id="29"/>
      <w:r>
        <w:t xml:space="preserve">Querying inverse properties</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Another frequent use-case where the user view differs from the underlying graph structure is when you want to provide the user with an inverse relationship that does not exist in the data. For example if you have </w:t>
      </w:r>
      <w:r>
        <w:rPr>
          <w:i/>
        </w:rPr>
        <w:t xml:space="preserve">“City is part of Country”</w:t>
      </w:r>
      <w:r>
        <w:t xml:space="preserve"> in your graph, you may want to provide the user with the ability to navigate with </w:t>
      </w:r>
      <w:r>
        <w:rPr>
          <w:i/>
        </w:rPr>
        <w:t xml:space="preserve">“Country contains City”</w:t>
      </w:r>
      <w:r>
        <w:t xml:space="preserve">.</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You will do this with an </w:t>
      </w:r>
      <w:r>
        <w:rPr>
          <w:i/>
        </w:rPr>
        <w:t xml:space="preserve">“inverse path”</w:t>
      </w:r>
      <w:r>
        <w:t xml:space="preserve">, by prefixing the property URI with the “</w:t>
      </w:r>
      <w:r>
        <w:rPr>
          <w:b/>
        </w:rPr>
        <w:t xml:space="preserve">^</w:t>
      </w:r>
      <w:r>
        <w:t xml:space="preserve">" character. In our example this would be “</w:t>
      </w:r>
      <w:r>
        <w:rPr>
          <w:rFonts w:ascii="Consolas" w:hAnsi="Consolas" w:eastAsia="Consolas" w:cs="Consolas"/>
          <w:shd w:val="clear" w:color="auto" w:fill="efefef"/>
        </w:rPr>
        <w:t xml:space="preserve">^&lt;http://example.com/is_part_of&gt;</w:t>
      </w:r>
      <w:r>
        <w:t xml:space="preserve">”. This means </w:t>
      </w:r>
      <w:r>
        <w:rPr>
          <w:i/>
        </w:rPr>
        <w:t xml:space="preserve">“follow the is_part_of property in the inverse direction”</w:t>
      </w:r>
      <w:r>
        <w:t xml:space="preserve">.</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0" w:type="dxa"/>
        <w:tblBorders/>
        <w:tblLayout w:type="fixed"/>
        <w:tblCellMar>
          <w:left w:w="100" w:type="dxa"/>
          <w:top w:w="100" w:type="dxa"/>
          <w:right w:w="100" w:type="dxa"/>
          <w:bottom w:w="100" w:type="dxa"/>
        </w:tblCellMar>
        <w:tblLook w:val="0600" w:firstRow="0" w:lastRow="0" w:firstColumn="0" w:lastColumn="0" w:noHBand="1" w:noVBand="1"/>
      </w:tblPr>
      <w:tblGrid>
        <w:gridCol w:w="9185"/>
      </w:tblGrid>
      <w:tr>
        <w:trPr>
          <w:trHeight w:val="1126"/>
        </w:trPr>
        <w:tc>
          <w:tcPr>
            <w:shd w:val="clear" w:color="auto" w:fill="auto"/>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778"/>
              <w:widowControl w:val="false"/>
              <w:pBdr/>
              <w:spacing w:after="0" w:before="0" w:line="276"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p>
          <w:p>
            <w:pPr>
              <w:pStyle w:val="778"/>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In cars ontology, start</w:t>
            </w:r>
            <w:r>
              <w:rPr>
                <w:rFonts w:eastAsia="Arial" w:cs="Arial"/>
                <w:sz w:val="22"/>
                <w:szCs w:val="22"/>
                <w:lang w:val="fr-FR" w:eastAsia="zh-CN" w:bidi="ar-SA"/>
              </w:rPr>
              <w:t xml:space="preserve">ing from the Vehicle, searching for a Diagnostic isn’t possible if we refer to the diagram : the property goes from Diagnostic —to—&gt; Vehicle indeed. Here we create the “this:hasDiagnosis” property, that goes from Vehicle —to—&gt; Diagnostic, and is mapped to </w:t>
            </w:r>
            <w:r>
              <w:rPr>
                <w:rFonts w:ascii="Consolas" w:hAnsi="Consolas" w:eastAsia="Consolas" w:cs="Consolas"/>
                <w:sz w:val="22"/>
                <w:szCs w:val="22"/>
                <w:shd w:val="clear" w:color="auto" w:fill="efefef"/>
                <w:lang w:val="fr-FR" w:eastAsia="zh-CN" w:bidi="ar-SA"/>
              </w:rPr>
              <w:t xml:space="preserve">^&lt;http://example.com/ontology/odb#analysedVehicle&gt;</w:t>
            </w:r>
            <w:r>
              <w:rPr>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76"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695950" cy="2222500"/>
                      <wp:effectExtent l="0" t="0" r="0" b="0"/>
                      <wp:docPr id="48"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0.png" descr=""/>
                              <pic:cNvPicPr>
                                <a:picLocks noChangeAspect="1"/>
                              </pic:cNvPicPr>
                              <pic:nvPr/>
                            </pic:nvPicPr>
                            <pic:blipFill>
                              <a:blip r:embed="rId70"/>
                              <a:stretch/>
                            </pic:blipFill>
                            <pic:spPr bwMode="auto">
                              <a:xfrm>
                                <a:off x="0" y="0"/>
                                <a:ext cx="5695950" cy="2222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48.50pt;height:175.00pt;mso-wrap-distance-left:0.00pt;mso-wrap-distance-top:0.00pt;mso-wrap-distance-right:0.00pt;mso-wrap-distance-bottom:0.00pt;z-index:1;" stroked="false">
                      <v:imagedata r:id="rId70" o:title=""/>
                      <o:lock v:ext="edit" rotation="t"/>
                    </v:shape>
                  </w:pict>
                </mc:Fallback>
              </mc:AlternateContent>
            </w:r>
            <w:r>
              <w:rPr>
                <w:rFonts w:ascii="Trebuchet MS" w:hAnsi="Trebuchet MS" w:eastAsia="Trebuchet MS" w:cs="Trebuchet MS"/>
                <w:b/>
                <w:color w:val="666666"/>
                <w:sz w:val="24"/>
                <w:szCs w:val="24"/>
              </w:rPr>
            </w:r>
          </w:p>
          <w:p>
            <w:pPr>
              <w:pStyle w:val="778"/>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eastAsia="Arial" w:cs="Arial"/>
                <w:sz w:val="22"/>
                <w:szCs w:val="22"/>
                <w:lang w:val="fr-FR" w:eastAsia="zh-CN" w:bidi="ar-SA"/>
              </w:rPr>
              <w:t xml:space="preserve">The property now appears in the query builder note the caret “^” in the SPARQL query) :</w:t>
            </w:r>
            <w:r>
              <w:rPr>
                <w:rFonts w:ascii="Trebuchet MS" w:hAnsi="Trebuchet MS" w:eastAsia="Trebuchet MS" w:cs="Trebuchet MS"/>
                <w:b/>
                <w:color w:val="666666"/>
                <w:sz w:val="24"/>
                <w:szCs w:val="24"/>
              </w:rPr>
            </w:r>
          </w:p>
          <w:p>
            <w:pPr>
              <w:pStyle w:val="778"/>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76"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695950" cy="3403600"/>
                      <wp:effectExtent l="0" t="0" r="0" b="0"/>
                      <wp:docPr id="49"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2.png" descr=""/>
                              <pic:cNvPicPr>
                                <a:picLocks noChangeAspect="1"/>
                              </pic:cNvPicPr>
                              <pic:nvPr/>
                            </pic:nvPicPr>
                            <pic:blipFill>
                              <a:blip r:embed="rId71"/>
                              <a:stretch/>
                            </pic:blipFill>
                            <pic:spPr bwMode="auto">
                              <a:xfrm>
                                <a:off x="0" y="0"/>
                                <a:ext cx="5695950" cy="3403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48.50pt;height:268.00pt;mso-wrap-distance-left:0.00pt;mso-wrap-distance-top:0.00pt;mso-wrap-distance-right:0.00pt;mso-wrap-distance-bottom:0.00pt;z-index:1;" stroked="false">
                      <v:imagedata r:id="rId71" o:title=""/>
                      <o:lock v:ext="edit" rotation="t"/>
                    </v:shape>
                  </w:pict>
                </mc:Fallback>
              </mc:AlternateContent>
            </w:r>
            <w:r>
              <w:rPr>
                <w:rFonts w:ascii="Trebuchet MS" w:hAnsi="Trebuchet MS" w:eastAsia="Trebuchet MS" w:cs="Trebuchet MS"/>
                <w:b/>
                <w:color w:val="666666"/>
                <w:sz w:val="24"/>
                <w:szCs w:val="24"/>
              </w:rPr>
            </w:r>
          </w:p>
          <w:p>
            <w:pPr>
              <w:pStyle w:val="778"/>
              <w:widowControl w:val="false"/>
              <w:pBdr/>
              <w:spacing w:after="0" w:before="0" w:line="276"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80"/>
        <w:pBdr/>
        <w:spacing/>
        <w:ind/>
        <w:rPr>
          <w:rFonts w:ascii="Arial" w:hAnsi="Arial" w:eastAsia="Arial" w:cs="Arial"/>
          <w:sz w:val="22"/>
          <w:szCs w:val="22"/>
          <w:lang w:val="fr-FR" w:eastAsia="zh-CN" w:bidi="ar-SA"/>
        </w:rPr>
      </w:pPr>
      <w:r/>
      <w:bookmarkStart w:id="30" w:name="_6gcb92sv81uk"/>
      <w:r/>
      <w:bookmarkEnd w:id="30"/>
      <w:r>
        <w:t xml:space="preserve">Querying multiple properties in a single criteria</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This is to be used if you would like the user to query more than one property at the same time. This can be useful if you would like to provide a search field (</w:t>
      </w:r>
      <w:r>
        <w:rPr>
          <w:rFonts w:ascii="Consolas" w:hAnsi="Consolas" w:eastAsia="Consolas" w:cs="Consolas"/>
          <w:shd w:val="clear" w:color="auto" w:fill="efefef"/>
        </w:rPr>
        <w:t xml:space="preserve">core:SearchProperty</w:t>
      </w:r>
      <w:r>
        <w:t xml:space="preserve">) that will search in label + description. This can also be used if two classes are connected by more than one possible property and you want to search all of them, as </w:t>
      </w:r>
      <w:r>
        <w:rPr>
          <w:i/>
        </w:rPr>
        <w:t xml:space="preserve">“Person is friend with Person”</w:t>
      </w:r>
      <w:r>
        <w:t xml:space="preserve"> and </w:t>
      </w:r>
      <w:r>
        <w:rPr>
          <w:i/>
        </w:rPr>
        <w:t xml:space="preserve">“Person is a colleague of Person”</w:t>
      </w:r>
      <w:r>
        <w:t xml:space="preserve">; you may want to provide your user with </w:t>
      </w:r>
      <w:r>
        <w:rPr>
          <w:i/>
        </w:rPr>
        <w:t xml:space="preserve">“Person knows Person”</w:t>
      </w:r>
      <w:r>
        <w:t xml:space="preserve">, and “knows” would search for both “is friend with” and “is colleague of”.</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You will do this with an </w:t>
      </w:r>
      <w:r>
        <w:rPr>
          <w:i/>
        </w:rPr>
        <w:t xml:space="preserve">“alternative path”</w:t>
      </w:r>
      <w:r>
        <w:t xml:space="preserve">, by joining all properties URI with the “</w:t>
      </w:r>
      <w:r>
        <w:rPr>
          <w:b/>
        </w:rPr>
        <w:t xml:space="preserve">|</w:t>
      </w:r>
      <w:r>
        <w:t xml:space="preserve">" character. In our example this would be “</w:t>
      </w:r>
      <w:r>
        <w:rPr>
          <w:rFonts w:ascii="Consolas" w:hAnsi="Consolas" w:eastAsia="Consolas" w:cs="Consolas"/>
          <w:shd w:val="clear" w:color="auto" w:fill="efefef"/>
        </w:rPr>
        <w:t xml:space="preserve">&lt;http://example.com/is_friend_of&gt;|&lt;http://example.com/is_colleague_of&gt;</w:t>
      </w:r>
      <w:r>
        <w:t xml:space="preserve">”. This means </w:t>
      </w:r>
      <w:r>
        <w:rPr>
          <w:i/>
        </w:rPr>
        <w:t xml:space="preserve">“follow either the is_friend_of or is_colleague_of properties”</w:t>
      </w:r>
      <w:r>
        <w:t xml:space="preserve">.</w:t>
      </w:r>
      <w:r>
        <w:rPr>
          <w:rFonts w:ascii="Arial" w:hAnsi="Arial" w:eastAsia="Arial" w:cs="Arial"/>
          <w:sz w:val="22"/>
          <w:szCs w:val="22"/>
          <w:lang w:val="fr-FR" w:eastAsia="zh-CN" w:bidi="ar-SA"/>
        </w:rPr>
      </w:r>
    </w:p>
    <w:p>
      <w:pPr>
        <w:pStyle w:val="778"/>
        <w:pBdr/>
        <w:spacing w:after="0" w:before="0"/>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778"/>
              <w:widowControl w:val="false"/>
              <w:pBdr/>
              <w:spacing w:after="0" w:before="0" w:line="240"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p>
          <w:p>
            <w:pPr>
              <w:pStyle w:val="778"/>
              <w:widowControl w:val="false"/>
              <w:pBdr/>
              <w:spacing w:after="0" w:before="0" w:line="240"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eastAsia="Arial" w:cs="Arial"/>
                <w:sz w:val="22"/>
                <w:szCs w:val="22"/>
                <w:lang w:val="fr-FR" w:eastAsia="zh-CN" w:bidi="ar-SA"/>
              </w:rPr>
              <w:t xml:space="preserve">To illustrate this on the Component class, we decided to query both label and component code in one unique field: you can see the new property </w:t>
            </w:r>
            <w:r>
              <w:rPr>
                <w:rFonts w:ascii="Consolas" w:hAnsi="Consolas" w:eastAsia="Consolas" w:cs="Consolas"/>
                <w:sz w:val="22"/>
                <w:szCs w:val="22"/>
                <w:shd w:val="clear" w:color="auto" w:fill="efefef"/>
                <w:lang w:val="fr-FR" w:eastAsia="zh-CN" w:bidi="ar-SA"/>
              </w:rPr>
              <w:t xml:space="preserve">this:labelOrCode</w:t>
            </w:r>
            <w:r>
              <w:rPr>
                <w:rFonts w:eastAsia="Arial" w:cs="Arial"/>
                <w:sz w:val="22"/>
                <w:szCs w:val="22"/>
                <w:lang w:val="fr-FR" w:eastAsia="zh-CN" w:bidi="ar-SA"/>
              </w:rPr>
              <w:t xml:space="preserve"> has been created therefore with a special ”|” SPARQL string to combine both properties behind a single one :</w:t>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695950" cy="1917700"/>
                      <wp:effectExtent l="0" t="0" r="0" b="0"/>
                      <wp:docPr id="50"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6.png" descr=""/>
                              <pic:cNvPicPr>
                                <a:picLocks noChangeAspect="1"/>
                              </pic:cNvPicPr>
                              <pic:nvPr/>
                            </pic:nvPicPr>
                            <pic:blipFill>
                              <a:blip r:embed="rId72"/>
                              <a:stretch/>
                            </pic:blipFill>
                            <pic:spPr bwMode="auto">
                              <a:xfrm>
                                <a:off x="0" y="0"/>
                                <a:ext cx="5695950" cy="1917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48.50pt;height:151.00pt;mso-wrap-distance-left:0.00pt;mso-wrap-distance-top:0.00pt;mso-wrap-distance-right:0.00pt;mso-wrap-distance-bottom:0.00pt;z-index:1;" stroked="false">
                      <v:imagedata r:id="rId72" o:title=""/>
                      <o:lock v:ext="edit" rotation="t"/>
                    </v:shape>
                  </w:pict>
                </mc:Fallback>
              </mc:AlternateContent>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eastAsia="Arial" w:cs="Arial"/>
                <w:sz w:val="22"/>
                <w:szCs w:val="22"/>
                <w:lang w:val="fr-FR" w:eastAsia="zh-CN" w:bidi="ar-SA"/>
              </w:rPr>
              <w:t xml:space="preserve">We can see in the two following screenshot that a search for either a code or a label of component will work:</w:t>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695950" cy="2832100"/>
                      <wp:effectExtent l="0" t="0" r="0" b="0"/>
                      <wp:docPr id="51"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png" descr=""/>
                              <pic:cNvPicPr>
                                <a:picLocks noChangeAspect="1"/>
                              </pic:cNvPicPr>
                              <pic:nvPr/>
                            </pic:nvPicPr>
                            <pic:blipFill>
                              <a:blip r:embed="rId73"/>
                              <a:stretch/>
                            </pic:blipFill>
                            <pic:spPr bwMode="auto">
                              <a:xfrm>
                                <a:off x="0" y="0"/>
                                <a:ext cx="5695950" cy="2832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48.50pt;height:223.00pt;mso-wrap-distance-left:0.00pt;mso-wrap-distance-top:0.00pt;mso-wrap-distance-right:0.00pt;mso-wrap-distance-bottom:0.00pt;z-index:1;" stroked="false">
                      <v:imagedata r:id="rId73" o:title=""/>
                      <o:lock v:ext="edit" rotation="t"/>
                    </v:shape>
                  </w:pict>
                </mc:Fallback>
              </mc:AlternateContent>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695950" cy="2654300"/>
                      <wp:effectExtent l="0" t="0" r="0" b="0"/>
                      <wp:docPr id="52"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9.png" descr=""/>
                              <pic:cNvPicPr>
                                <a:picLocks noChangeAspect="1"/>
                              </pic:cNvPicPr>
                              <pic:nvPr/>
                            </pic:nvPicPr>
                            <pic:blipFill>
                              <a:blip r:embed="rId74"/>
                              <a:stretch/>
                            </pic:blipFill>
                            <pic:spPr bwMode="auto">
                              <a:xfrm>
                                <a:off x="0" y="0"/>
                                <a:ext cx="5695950" cy="2654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48.50pt;height:209.00pt;mso-wrap-distance-left:0.00pt;mso-wrap-distance-top:0.00pt;mso-wrap-distance-right:0.00pt;mso-wrap-distance-bottom:0.00pt;z-index:1;" stroked="false">
                      <v:imagedata r:id="rId74" o:title=""/>
                      <o:lock v:ext="edit" rotation="t"/>
                    </v:shape>
                  </w:pict>
                </mc:Fallback>
              </mc:AlternateContent>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c>
      </w:tr>
    </w:tbl>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80"/>
        <w:pBdr/>
        <w:spacing/>
        <w:ind/>
        <w:rPr>
          <w:rFonts w:ascii="Arial" w:hAnsi="Arial" w:eastAsia="Arial" w:cs="Arial"/>
          <w:sz w:val="22"/>
          <w:szCs w:val="22"/>
          <w:lang w:val="fr-FR" w:eastAsia="zh-CN" w:bidi="ar-SA"/>
        </w:rPr>
      </w:pPr>
      <w:r/>
      <w:bookmarkStart w:id="31" w:name="_h1b66wz2oucl"/>
      <w:r/>
      <w:bookmarkEnd w:id="31"/>
      <w:r>
        <w:t xml:space="preserve">Querying a property recursively</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keepNext w:val="false"/>
        <w:keepLines w:val="false"/>
        <w:pageBreakBefore w:val="false"/>
        <w:widowControl w:val="true"/>
        <w:pBdr/>
        <w:shd w:val="clear" w:color="auto" w:fill="auto"/>
        <w:spacing w:after="0" w:before="0" w:line="276" w:lineRule="auto"/>
        <w:ind w:right="0" w:firstLine="0" w:left="0"/>
        <w:jc w:val="left"/>
        <w:rPr>
          <w:rFonts w:ascii="Arial" w:hAnsi="Arial" w:eastAsia="Arial" w:cs="Arial"/>
          <w:sz w:val="22"/>
          <w:szCs w:val="22"/>
          <w:lang w:val="fr-FR" w:eastAsia="zh-CN" w:bidi="ar-SA"/>
        </w:rPr>
      </w:pPr>
      <w:r>
        <w:t xml:space="preserve">This is to be used in combination with a tree property (</w:t>
      </w:r>
      <w:r>
        <w:rPr>
          <w:rFonts w:ascii="Consolas" w:hAnsi="Consolas" w:eastAsia="Consolas" w:cs="Consolas"/>
          <w:shd w:val="clear" w:color="auto" w:fill="efefef"/>
        </w:rPr>
        <w:t xml:space="preserve">core:TreeProperty</w:t>
      </w:r>
      <w:r>
        <w:t xml:space="preserve">). This is useful when you would like the user to query recursively and transparently into a complete “branch” of </w:t>
      </w:r>
      <w:ins w:id="301" w:author="Auteur inconnu" w:date="2024-07-11T15:36:59Z">
        <w:r>
          <w:t xml:space="preserve">E</w:t>
        </w:r>
      </w:ins>
      <w:del w:id="302" w:author="Auteur inconnu" w:date="2024-07-11T15:36:59Z">
        <w:r>
          <w:delText xml:space="preserve">e</w:delText>
        </w:r>
      </w:del>
      <w:r>
        <w:t xml:space="preserve">ntities related with a hierarchical link (typically </w:t>
      </w:r>
      <w:r>
        <w:rPr>
          <w:rFonts w:ascii="Consolas" w:hAnsi="Consolas" w:eastAsia="Consolas" w:cs="Consolas"/>
          <w:shd w:val="clear" w:color="auto" w:fill="efefef"/>
        </w:rPr>
        <w:t xml:space="preserve">skos:broader</w:t>
      </w:r>
      <w:r>
        <w:t xml:space="preserve"> or </w:t>
      </w:r>
      <w:r>
        <w:rPr>
          <w:rFonts w:ascii="Consolas" w:hAnsi="Consolas" w:eastAsia="Consolas" w:cs="Consolas"/>
          <w:shd w:val="clear" w:color="auto" w:fill="efefef"/>
        </w:rPr>
        <w:t xml:space="preserve">dcterms:isPartOf</w:t>
      </w:r>
      <w:r>
        <w:t xml:space="preserve">). </w:t>
      </w:r>
      <w:r>
        <w:rPr>
          <w:rFonts w:ascii="Arial" w:hAnsi="Arial" w:eastAsia="Arial" w:cs="Arial"/>
          <w:sz w:val="22"/>
          <w:szCs w:val="22"/>
          <w:lang w:val="fr-FR" w:eastAsia="zh-CN" w:bidi="ar-SA"/>
        </w:rPr>
      </w:r>
    </w:p>
    <w:p>
      <w:pPr>
        <w:pStyle w:val="778"/>
        <w:keepNext w:val="false"/>
        <w:keepLines w:val="false"/>
        <w:pageBreakBefore w:val="false"/>
        <w:widowControl w:val="true"/>
        <w:pBdr/>
        <w:shd w:val="clear" w:color="auto" w:fill="auto"/>
        <w:spacing w:after="0" w:before="0" w:line="276" w:lineRule="auto"/>
        <w:ind w:right="0" w:firstLine="0" w:left="0"/>
        <w:jc w:val="left"/>
        <w:rPr>
          <w:rFonts w:ascii="Arial" w:hAnsi="Arial" w:eastAsia="Arial" w:cs="Arial"/>
          <w:sz w:val="22"/>
          <w:szCs w:val="22"/>
          <w:lang w:val="fr-FR" w:eastAsia="zh-CN" w:bidi="ar-SA"/>
        </w:rPr>
      </w:pPr>
      <w:r>
        <w:t xml:space="preserve">Most of the time, when you provide a tree widget, the implicit expectation from the user is that when she selects a node in the tree, then the query would also search for all children of that node.</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For example if you have </w:t>
      </w:r>
      <w:r>
        <w:rPr>
          <w:i/>
        </w:rPr>
        <w:t xml:space="preserve">“Place is part of Place”</w:t>
      </w:r>
      <w:r>
        <w:t xml:space="preserve"> in your graph, with places organized as a tree, if the user searches for “Restaurant located in Paris”, then she would expect to receive restaurants also located in places that are part of Paris, such as “17eme arrondissement”.</w:t>
      </w:r>
      <w:r>
        <w:rPr>
          <w:rFonts w:ascii="Arial" w:hAnsi="Arial" w:eastAsia="Arial" w:cs="Arial"/>
          <w:sz w:val="22"/>
          <w:szCs w:val="22"/>
          <w:lang w:val="fr-FR" w:eastAsia="zh-CN" w:bidi="ar-SA"/>
        </w:rPr>
      </w:r>
    </w:p>
    <w:p>
      <w:pPr>
        <w:pStyle w:val="778"/>
        <w:keepNext w:val="false"/>
        <w:keepLines w:val="false"/>
        <w:pageBreakBefore w:val="false"/>
        <w:widowControl w:val="true"/>
        <w:pBdr/>
        <w:shd w:val="clear" w:color="auto" w:fill="auto"/>
        <w:spacing w:after="0" w:before="0" w:line="276" w:lineRule="auto"/>
        <w:ind w:right="0" w:firstLine="0" w:left="0"/>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You will do this with a combination of “sequence path” (the “/” operator seen above) and </w:t>
      </w:r>
      <w:r>
        <w:rPr>
          <w:i/>
        </w:rPr>
        <w:t xml:space="preserve">“zero or more path”</w:t>
      </w:r>
      <w:r>
        <w:t xml:space="preserve">, by appending a “*” symbol after the property URI. In our example this would be “</w:t>
      </w:r>
      <w:r>
        <w:rPr>
          <w:rFonts w:ascii="Consolas" w:hAnsi="Consolas" w:eastAsia="Consolas" w:cs="Consolas"/>
          <w:shd w:val="clear" w:color="auto" w:fill="efefef"/>
        </w:rPr>
        <w:t xml:space="preserve">&lt;http://example.com/is_located_in&gt;/&lt;http://example.com/is_part_of&gt;*</w:t>
      </w:r>
      <w:r>
        <w:t xml:space="preserve">”. This means: </w:t>
      </w:r>
      <w:r>
        <w:rPr>
          <w:i/>
        </w:rPr>
        <w:t xml:space="preserve">“follow the is_located_in property, then follow the is_part_of property recursively (until you reach the selected node, which in our example would be Paris)”</w:t>
      </w:r>
      <w:r>
        <w:t xml:space="preserve">; In other words </w:t>
      </w:r>
      <w:r>
        <w:rPr>
          <w:i/>
        </w:rPr>
        <w:t xml:space="preserve">“select all restaurants with a is_located_in property that points to a place that is linked to Paris with any number of is_part_of properties”</w:t>
      </w:r>
      <w:r>
        <w:t xml:space="preserve">.</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80"/>
        <w:pBdr/>
        <w:spacing/>
        <w:ind/>
        <w:rPr>
          <w:rFonts w:ascii="Arial" w:hAnsi="Arial" w:eastAsia="Arial" w:cs="Arial"/>
          <w:sz w:val="22"/>
          <w:szCs w:val="22"/>
          <w:lang w:val="fr-FR" w:eastAsia="zh-CN" w:bidi="ar-SA"/>
        </w:rPr>
      </w:pPr>
      <w:r/>
      <w:bookmarkStart w:id="32" w:name="_rf2ygdaslbol"/>
      <w:r/>
      <w:bookmarkEnd w:id="32"/>
      <w:r>
        <w:t xml:space="preserve">Combining property paths</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It is possible to</w:t>
      </w:r>
      <w:r>
        <w:t xml:space="preserve"> combine the sequence operator (“/”), inverse operator (“^”), alternative operator (“|”), and zero-or-more operator (“*”). A typical use-case is to combine inverse with a sequence operator to traverse properties in the inverse direction in a sequence path.</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778"/>
              <w:widowControl w:val="false"/>
              <w:pBdr/>
              <w:spacing w:after="0" w:before="0" w:line="240"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In our “Car” ontology we could imagine a direct link between a “Vehicle” and the “Error Code” that were diagnosed on this Vehicle, which would give the property path </w:t>
            </w:r>
            <w:r>
              <w:rPr>
                <w:rFonts w:ascii="Consolas" w:hAnsi="Consolas" w:eastAsia="Consolas" w:cs="Consolas"/>
                <w:sz w:val="22"/>
                <w:szCs w:val="22"/>
                <w:shd w:val="clear" w:color="auto" w:fill="efefef"/>
                <w:lang w:val="fr-FR" w:eastAsia="zh-CN" w:bidi="ar-SA"/>
              </w:rPr>
              <w:t xml:space="preserve">^&lt;http://example.com/ontology/odb#analysedVehicle&gt;/&lt;http://example.com/ontology/odb#hasResults&gt;/&lt;http://example.com/ontology/odb#hasErrorCode&gt;</w:t>
            </w:r>
            <w:r>
              <w:rPr>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c>
      </w:tr>
    </w:tbl>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80"/>
        <w:pBdr/>
        <w:spacing/>
        <w:ind/>
        <w:rPr>
          <w:highlight w:val="none"/>
          <w:shd w:val="clear" w:color="auto" w:fill="ff0000"/>
        </w:rPr>
      </w:pPr>
      <w:r/>
      <w:bookmarkStart w:id="33" w:name="_hv3ypc24jxal"/>
      <w:r/>
      <w:bookmarkEnd w:id="33"/>
      <w:r>
        <w:rPr>
          <w:rFonts w:ascii="Trebuchet MS" w:hAnsi="Trebuchet MS" w:eastAsia="Trebuchet MS" w:cs="Trebuchet MS"/>
          <w:color w:val="auto"/>
          <w:shd w:val="clear" w:color="auto" w:fill="ff0000"/>
          <w:lang w:val="fr-FR" w:eastAsia="zh-CN" w:bidi="ar-SA"/>
          <w:rPrChange w:id="303" w:author="Auteur inconnu" w:date="2024-07-12T17:22:29Z">
            <w:rPr>
              <w:b/>
              <w:sz w:val="26"/>
              <w:szCs w:val="26"/>
            </w:rPr>
          </w:rPrChange>
        </w:rPr>
        <w:t xml:space="preserve">When the same property is used on multiple classes</w:t>
      </w:r>
      <w:r>
        <w:rPr>
          <w:highlight w:val="none"/>
          <w:shd w:val="clear" w:color="auto" w:fill="ff0000"/>
        </w:rPr>
      </w:r>
    </w:p>
    <w:p>
      <w:pPr>
        <w:pStyle w:val="778"/>
        <w:pBdr/>
        <w:spacing/>
        <w:ind/>
        <w:rPr>
          <w:rFonts w:ascii="Arial" w:hAnsi="Arial" w:eastAsia="Arial" w:cs="Arial"/>
          <w:sz w:val="22"/>
          <w:szCs w:val="22"/>
          <w:highlight w:val="none"/>
          <w:shd w:val="clear" w:color="auto" w:fill="ff0000"/>
          <w:lang w:val="fr-FR" w:eastAsia="zh-CN" w:bidi="ar-SA"/>
        </w:rPr>
      </w:pPr>
      <w:r>
        <w:rPr>
          <w:rFonts w:eastAsia="Arial" w:cs="Arial"/>
          <w:sz w:val="22"/>
          <w:szCs w:val="22"/>
          <w:shd w:val="clear" w:color="auto" w:fill="ff0000"/>
          <w:lang w:val="fr-FR" w:eastAsia="zh-CN" w:bidi="ar-SA"/>
        </w:rPr>
      </w:r>
      <w:r>
        <w:rPr>
          <w:rFonts w:ascii="Arial" w:hAnsi="Arial" w:eastAsia="Arial" w:cs="Arial"/>
          <w:sz w:val="22"/>
          <w:szCs w:val="22"/>
          <w:highlight w:val="none"/>
          <w:shd w:val="clear" w:color="auto" w:fill="ff0000"/>
          <w:lang w:val="fr-FR" w:eastAsia="zh-CN" w:bidi="ar-SA"/>
        </w:rPr>
      </w:r>
    </w:p>
    <w:p>
      <w:pPr>
        <w:pStyle w:val="778"/>
        <w:pBdr/>
        <w:spacing/>
        <w:ind/>
        <w:rPr>
          <w:highlight w:val="none"/>
          <w:shd w:val="clear" w:color="auto" w:fill="ff0000"/>
        </w:rPr>
      </w:pPr>
      <w:r>
        <w:rPr>
          <w:rFonts w:ascii="Arial" w:hAnsi="Arial" w:eastAsia="Arial" w:cs="Arial"/>
          <w:color w:val="000000"/>
          <w:shd w:val="clear" w:color="auto" w:fill="ff0000"/>
          <w:lang w:val="fr-FR" w:eastAsia="zh-CN" w:bidi="ar-SA"/>
          <w:rPrChange w:id="304" w:author="Auteur inconnu" w:date="2024-07-12T17:22:29Z">
            <w:rPr>
              <w:sz w:val="22"/>
              <w:szCs w:val="22"/>
              <w:shd w:val="clear" w:color="auto" w:fill="ff0000"/>
            </w:rPr>
          </w:rPrChange>
        </w:rPr>
        <w:t xml:space="preserve">It may happen that the same property is used on more than one class in the data model. A typical situation is when rdfs:label is used to label many </w:t>
      </w:r>
      <w:del w:id="305" w:author="Auteur inconnu" w:date="2024-07-11T15:37:07Z">
        <w:r>
          <w:rPr>
            <w:shd w:val="clear" w:color="auto" w:fill="ff0000"/>
          </w:rPr>
          <w:delText xml:space="preserve">e</w:delText>
        </w:r>
      </w:del>
      <w:ins w:id="306" w:author="Auteur inconnu" w:date="2024-07-11T15:37:07Z">
        <w:r>
          <w:rPr>
            <w:shd w:val="clear" w:color="auto" w:fill="ff0000"/>
          </w:rPr>
          <w:t xml:space="preserve">E</w:t>
        </w:r>
      </w:ins>
      <w:r>
        <w:rPr>
          <w:shd w:val="clear" w:color="auto" w:fill="ff0000"/>
          <w:rPrChange w:id="307" w:author="Auteur inconnu" w:date="2024-07-12T17:22:29Z">
            <w:rPr/>
          </w:rPrChange>
        </w:rPr>
        <w:t xml:space="preserve">ntities in the data model. In that case, and in order to keep the configuration of each </w:t>
      </w:r>
      <w:ins w:id="308" w:author="Auteur inconnu" w:date="2024-07-11T15:36:14Z">
        <w:r>
          <w:rPr>
            <w:shd w:val="clear" w:color="auto" w:fill="ff0000"/>
          </w:rPr>
          <w:t xml:space="preserve">E</w:t>
        </w:r>
      </w:ins>
      <w:del w:id="309" w:author="Auteur inconnu" w:date="2024-07-11T15:36:14Z">
        <w:r>
          <w:rPr>
            <w:shd w:val="clear" w:color="auto" w:fill="ff0000"/>
          </w:rPr>
          <w:delText xml:space="preserve">e</w:delText>
        </w:r>
      </w:del>
      <w:r>
        <w:rPr>
          <w:shd w:val="clear" w:color="auto" w:fill="ff0000"/>
          <w:rPrChange w:id="310" w:author="Auteur inconnu" w:date="2024-07-12T17:22:29Z">
            <w:rPr/>
          </w:rPrChange>
        </w:rPr>
        <w:t xml:space="preserve">ntity separated from the others, it is advised to create one specific line in the “this:” namespace for each </w:t>
      </w:r>
      <w:ins w:id="311" w:author="Auteur inconnu" w:date="2024-07-11T15:36:22Z">
        <w:r>
          <w:rPr>
            <w:shd w:val="clear" w:color="auto" w:fill="ff0000"/>
          </w:rPr>
          <w:t xml:space="preserve">E</w:t>
        </w:r>
      </w:ins>
      <w:del w:id="312" w:author="Auteur inconnu" w:date="2024-07-11T15:36:21Z">
        <w:r>
          <w:rPr>
            <w:shd w:val="clear" w:color="auto" w:fill="ff0000"/>
          </w:rPr>
          <w:delText xml:space="preserve">e</w:delText>
        </w:r>
      </w:del>
      <w:r>
        <w:rPr>
          <w:shd w:val="clear" w:color="auto" w:fill="ff0000"/>
          <w:rPrChange w:id="313" w:author="Auteur inconnu" w:date="2024-07-12T17:22:29Z">
            <w:rPr/>
          </w:rPrChange>
        </w:rPr>
        <w:t xml:space="preserve">ntity, and map them to the same property in the core:sparqlString column. This way, each line can be configured differently and have different labels, tooltips or widget.</w:t>
      </w:r>
      <w:r>
        <w:rPr>
          <w:highlight w:val="none"/>
          <w:shd w:val="clear" w:color="auto" w:fill="ff0000"/>
        </w:rPr>
      </w:r>
    </w:p>
    <w:p>
      <w:pPr>
        <w:pStyle w:val="778"/>
        <w:pBdr/>
        <w:spacing/>
        <w:ind/>
        <w:rPr>
          <w:rFonts w:ascii="Arial" w:hAnsi="Arial" w:eastAsia="Arial" w:cs="Arial"/>
          <w:sz w:val="22"/>
          <w:szCs w:val="22"/>
          <w:highlight w:val="none"/>
          <w:shd w:val="clear" w:color="auto" w:fill="ff0000"/>
          <w:lang w:val="fr-FR" w:eastAsia="zh-CN" w:bidi="ar-SA"/>
        </w:rPr>
      </w:pPr>
      <w:r>
        <w:rPr>
          <w:rFonts w:eastAsia="Arial" w:cs="Arial"/>
          <w:sz w:val="22"/>
          <w:szCs w:val="22"/>
          <w:shd w:val="clear" w:color="auto" w:fill="ff0000"/>
          <w:lang w:val="fr-FR" w:eastAsia="zh-CN" w:bidi="ar-SA"/>
        </w:rPr>
      </w:r>
      <w:r>
        <w:rPr>
          <w:rFonts w:ascii="Arial" w:hAnsi="Arial" w:eastAsia="Arial" w:cs="Arial"/>
          <w:sz w:val="22"/>
          <w:szCs w:val="22"/>
          <w:highlight w:val="none"/>
          <w:shd w:val="clear" w:color="auto" w:fill="ff0000"/>
          <w:lang w:val="fr-FR" w:eastAsia="zh-CN" w:bidi="ar-SA"/>
        </w:rPr>
      </w:r>
    </w:p>
    <w:p>
      <w:pPr>
        <w:pStyle w:val="778"/>
        <w:pBdr/>
        <w:spacing/>
        <w:ind/>
        <w:rPr>
          <w:highlight w:val="none"/>
          <w:shd w:val="clear" w:color="auto" w:fill="ff0000"/>
        </w:rPr>
      </w:pPr>
      <w:r>
        <w:rPr>
          <w:rFonts w:ascii="Arial" w:hAnsi="Arial" w:eastAsia="Arial" w:cs="Arial"/>
          <w:color w:val="auto"/>
          <w:shd w:val="clear" w:color="auto" w:fill="ff0000"/>
          <w:lang w:val="fr-FR" w:eastAsia="zh-CN" w:bidi="ar-SA"/>
          <w:rPrChange w:id="314" w:author="Auteur inconnu" w:date="2024-07-12T17:22:29Z">
            <w:rPr>
              <w:sz w:val="22"/>
              <w:szCs w:val="22"/>
            </w:rPr>
          </w:rPrChange>
        </w:rPr>
        <w:t xml:space="preserve">For example if both </w:t>
      </w:r>
      <w:r>
        <w:rPr>
          <w:rFonts w:ascii="Consolas" w:hAnsi="Consolas" w:eastAsia="Consolas" w:cs="Consolas"/>
          <w:color w:val="000000"/>
          <w:shd w:val="clear" w:color="auto" w:fill="ff0000"/>
          <w:lang w:val="fr-FR" w:eastAsia="zh-CN" w:bidi="ar-SA"/>
          <w:rPrChange w:id="315" w:author="Auteur inconnu" w:date="2024-07-12T17:22:29Z">
            <w:rPr>
              <w:sz w:val="22"/>
              <w:szCs w:val="22"/>
              <w:shd w:val="clear" w:color="auto" w:fill="ff0000"/>
            </w:rPr>
          </w:rPrChange>
        </w:rPr>
        <w:t xml:space="preserve">foaf:Person</w:t>
      </w:r>
      <w:r>
        <w:rPr>
          <w:rFonts w:ascii="Arial" w:hAnsi="Arial" w:eastAsia="Arial" w:cs="Arial"/>
          <w:color w:val="000000"/>
          <w:shd w:val="clear" w:color="auto" w:fill="ff0000"/>
          <w:lang w:val="fr-FR" w:eastAsia="zh-CN" w:bidi="ar-SA"/>
          <w:rPrChange w:id="316" w:author="Auteur inconnu" w:date="2024-07-12T17:22:29Z">
            <w:rPr>
              <w:sz w:val="22"/>
              <w:szCs w:val="22"/>
              <w:shd w:val="clear" w:color="auto" w:fill="ff0000"/>
            </w:rPr>
          </w:rPrChange>
        </w:rPr>
        <w:t xml:space="preserve"> and </w:t>
      </w:r>
      <w:r>
        <w:rPr>
          <w:rFonts w:ascii="Consolas" w:hAnsi="Consolas" w:eastAsia="Consolas" w:cs="Consolas"/>
          <w:color w:val="000000"/>
          <w:shd w:val="clear" w:color="auto" w:fill="ff0000"/>
          <w:lang w:val="fr-FR" w:eastAsia="zh-CN" w:bidi="ar-SA"/>
          <w:rPrChange w:id="317" w:author="Auteur inconnu" w:date="2024-07-12T17:22:29Z">
            <w:rPr>
              <w:sz w:val="22"/>
              <w:szCs w:val="22"/>
              <w:shd w:val="clear" w:color="auto" w:fill="ff0000"/>
            </w:rPr>
          </w:rPrChange>
        </w:rPr>
        <w:t xml:space="preserve">foaf:Organization</w:t>
      </w:r>
      <w:r>
        <w:rPr>
          <w:rFonts w:ascii="Arial" w:hAnsi="Arial" w:eastAsia="Arial" w:cs="Arial"/>
          <w:color w:val="000000"/>
          <w:shd w:val="clear" w:color="auto" w:fill="ff0000"/>
          <w:lang w:val="fr-FR" w:eastAsia="zh-CN" w:bidi="ar-SA"/>
          <w:rPrChange w:id="318" w:author="Auteur inconnu" w:date="2024-07-12T17:22:29Z">
            <w:rPr>
              <w:sz w:val="22"/>
              <w:szCs w:val="22"/>
              <w:shd w:val="clear" w:color="auto" w:fill="ff0000"/>
            </w:rPr>
          </w:rPrChange>
        </w:rPr>
        <w:t xml:space="preserve"> can have the property foaf:name, you can declare </w:t>
      </w:r>
      <w:r>
        <w:rPr>
          <w:rFonts w:ascii="Consolas" w:hAnsi="Consolas" w:eastAsia="Consolas" w:cs="Consolas"/>
          <w:color w:val="000000"/>
          <w:shd w:val="clear" w:color="auto" w:fill="ff0000"/>
          <w:lang w:val="fr-FR" w:eastAsia="zh-CN" w:bidi="ar-SA"/>
          <w:rPrChange w:id="319" w:author="Auteur inconnu" w:date="2024-07-12T17:22:29Z">
            <w:rPr>
              <w:sz w:val="22"/>
              <w:szCs w:val="22"/>
              <w:shd w:val="clear" w:color="auto" w:fill="ff0000"/>
            </w:rPr>
          </w:rPrChange>
        </w:rPr>
        <w:t xml:space="preserve">this:personName</w:t>
      </w:r>
      <w:r>
        <w:rPr>
          <w:rFonts w:ascii="Arial" w:hAnsi="Arial" w:eastAsia="Arial" w:cs="Arial"/>
          <w:color w:val="000000"/>
          <w:shd w:val="clear" w:color="auto" w:fill="ff0000"/>
          <w:lang w:val="fr-FR" w:eastAsia="zh-CN" w:bidi="ar-SA"/>
          <w:rPrChange w:id="320" w:author="Auteur inconnu" w:date="2024-07-12T17:22:29Z">
            <w:rPr>
              <w:sz w:val="22"/>
              <w:szCs w:val="22"/>
              <w:shd w:val="clear" w:color="auto" w:fill="ff0000"/>
            </w:rPr>
          </w:rPrChange>
        </w:rPr>
        <w:t xml:space="preserve"> with </w:t>
      </w:r>
      <w:r>
        <w:rPr>
          <w:rFonts w:ascii="Consolas" w:hAnsi="Consolas" w:eastAsia="Consolas" w:cs="Consolas"/>
          <w:color w:val="000000"/>
          <w:u w:val="single"/>
          <w:shd w:val="clear" w:color="auto" w:fill="ff0000"/>
          <w:lang w:val="fr-FR" w:eastAsia="zh-CN" w:bidi="ar-SA"/>
          <w:rPrChange w:id="321" w:author="Auteur inconnu" w:date="2024-07-12T17:22:29Z">
            <w:rPr>
              <w:sz w:val="22"/>
              <w:szCs w:val="22"/>
              <w:u w:val="single"/>
              <w:shd w:val="clear" w:color="auto" w:fill="ff0000"/>
            </w:rPr>
          </w:rPrChange>
        </w:rPr>
        <w:t xml:space="preserve">rdfs:domain</w:t>
      </w:r>
      <w:r>
        <w:rPr>
          <w:rFonts w:ascii="Arial" w:hAnsi="Arial" w:eastAsia="Arial" w:cs="Arial"/>
          <w:color w:val="000000"/>
          <w:shd w:val="clear" w:color="auto" w:fill="ff0000"/>
          <w:lang w:val="fr-FR" w:eastAsia="zh-CN" w:bidi="ar-SA"/>
          <w:rPrChange w:id="322" w:author="Auteur inconnu" w:date="2024-07-12T17:22:29Z">
            <w:rPr>
              <w:sz w:val="22"/>
              <w:szCs w:val="22"/>
              <w:shd w:val="clear" w:color="auto" w:fill="ff0000"/>
            </w:rPr>
          </w:rPrChange>
        </w:rPr>
        <w:t xml:space="preserve"> </w:t>
      </w:r>
      <w:r>
        <w:rPr>
          <w:rFonts w:ascii="Consolas" w:hAnsi="Consolas" w:eastAsia="Consolas" w:cs="Consolas"/>
          <w:color w:val="000000"/>
          <w:shd w:val="clear" w:color="auto" w:fill="ff0000"/>
          <w:lang w:val="fr-FR" w:eastAsia="zh-CN" w:bidi="ar-SA"/>
          <w:rPrChange w:id="323" w:author="Auteur inconnu" w:date="2024-07-12T17:22:29Z">
            <w:rPr>
              <w:sz w:val="22"/>
              <w:szCs w:val="22"/>
              <w:shd w:val="clear" w:color="auto" w:fill="ff0000"/>
            </w:rPr>
          </w:rPrChange>
        </w:rPr>
        <w:t xml:space="preserve">foaf:Person</w:t>
      </w:r>
      <w:r>
        <w:rPr>
          <w:rFonts w:ascii="Arial" w:hAnsi="Arial" w:eastAsia="Arial" w:cs="Arial"/>
          <w:color w:val="000000"/>
          <w:shd w:val="clear" w:color="auto" w:fill="ff0000"/>
          <w:lang w:val="fr-FR" w:eastAsia="zh-CN" w:bidi="ar-SA"/>
          <w:rPrChange w:id="324" w:author="Auteur inconnu" w:date="2024-07-12T17:22:29Z">
            <w:rPr>
              <w:sz w:val="22"/>
              <w:szCs w:val="22"/>
              <w:shd w:val="clear" w:color="auto" w:fill="ff0000"/>
            </w:rPr>
          </w:rPrChange>
        </w:rPr>
        <w:t xml:space="preserve">, </w:t>
      </w:r>
      <w:r>
        <w:rPr>
          <w:rFonts w:ascii="Consolas" w:hAnsi="Consolas" w:eastAsia="Consolas" w:cs="Consolas"/>
          <w:color w:val="000000"/>
          <w:shd w:val="clear" w:color="auto" w:fill="ff0000"/>
          <w:lang w:val="fr-FR" w:eastAsia="zh-CN" w:bidi="ar-SA"/>
          <w:rPrChange w:id="325" w:author="Auteur inconnu" w:date="2024-07-12T17:22:29Z">
            <w:rPr>
              <w:sz w:val="22"/>
              <w:szCs w:val="22"/>
              <w:shd w:val="clear" w:color="auto" w:fill="ff0000"/>
            </w:rPr>
          </w:rPrChange>
        </w:rPr>
        <w:t xml:space="preserve">this:organizationName</w:t>
      </w:r>
      <w:r>
        <w:rPr>
          <w:rFonts w:ascii="Arial" w:hAnsi="Arial" w:eastAsia="Arial" w:cs="Arial"/>
          <w:color w:val="000000"/>
          <w:shd w:val="clear" w:color="auto" w:fill="ff0000"/>
          <w:lang w:val="fr-FR" w:eastAsia="zh-CN" w:bidi="ar-SA"/>
          <w:rPrChange w:id="326" w:author="Auteur inconnu" w:date="2024-07-12T17:22:29Z">
            <w:rPr>
              <w:sz w:val="22"/>
              <w:szCs w:val="22"/>
              <w:shd w:val="clear" w:color="auto" w:fill="ff0000"/>
            </w:rPr>
          </w:rPrChange>
        </w:rPr>
        <w:t xml:space="preserve"> with </w:t>
      </w:r>
      <w:r>
        <w:rPr>
          <w:rFonts w:ascii="Consolas" w:hAnsi="Consolas" w:eastAsia="Consolas" w:cs="Consolas"/>
          <w:color w:val="000000"/>
          <w:u w:val="single"/>
          <w:shd w:val="clear" w:color="auto" w:fill="ff0000"/>
          <w:lang w:val="fr-FR" w:eastAsia="zh-CN" w:bidi="ar-SA"/>
          <w:rPrChange w:id="327" w:author="Auteur inconnu" w:date="2024-07-12T17:22:29Z">
            <w:rPr>
              <w:sz w:val="22"/>
              <w:szCs w:val="22"/>
              <w:u w:val="single"/>
              <w:shd w:val="clear" w:color="auto" w:fill="ff0000"/>
            </w:rPr>
          </w:rPrChange>
        </w:rPr>
        <w:t xml:space="preserve">rdfs:domain</w:t>
      </w:r>
      <w:r>
        <w:rPr>
          <w:rFonts w:ascii="Arial" w:hAnsi="Arial" w:eastAsia="Arial" w:cs="Arial"/>
          <w:color w:val="000000"/>
          <w:shd w:val="clear" w:color="auto" w:fill="ff0000"/>
          <w:lang w:val="fr-FR" w:eastAsia="zh-CN" w:bidi="ar-SA"/>
          <w:rPrChange w:id="328" w:author="Auteur inconnu" w:date="2024-07-12T17:22:29Z">
            <w:rPr>
              <w:sz w:val="22"/>
              <w:szCs w:val="22"/>
              <w:shd w:val="clear" w:color="auto" w:fill="ff0000"/>
            </w:rPr>
          </w:rPrChange>
        </w:rPr>
        <w:t xml:space="preserve"> </w:t>
      </w:r>
      <w:r>
        <w:rPr>
          <w:rFonts w:ascii="Consolas" w:hAnsi="Consolas" w:eastAsia="Consolas" w:cs="Consolas"/>
          <w:color w:val="000000"/>
          <w:shd w:val="clear" w:color="auto" w:fill="ff0000"/>
          <w:lang w:val="fr-FR" w:eastAsia="zh-CN" w:bidi="ar-SA"/>
          <w:rPrChange w:id="329" w:author="Auteur inconnu" w:date="2024-07-12T17:22:29Z">
            <w:rPr>
              <w:sz w:val="22"/>
              <w:szCs w:val="22"/>
              <w:shd w:val="clear" w:color="auto" w:fill="ff0000"/>
            </w:rPr>
          </w:rPrChange>
        </w:rPr>
        <w:t xml:space="preserve">foaf:Organization</w:t>
      </w:r>
      <w:r>
        <w:rPr>
          <w:rFonts w:ascii="Arial" w:hAnsi="Arial" w:eastAsia="Arial" w:cs="Arial"/>
          <w:color w:val="000000"/>
          <w:shd w:val="clear" w:color="auto" w:fill="ff0000"/>
          <w:lang w:val="fr-FR" w:eastAsia="zh-CN" w:bidi="ar-SA"/>
          <w:rPrChange w:id="330" w:author="Auteur inconnu" w:date="2024-07-12T17:22:29Z">
            <w:rPr>
              <w:sz w:val="22"/>
              <w:szCs w:val="22"/>
              <w:shd w:val="clear" w:color="auto" w:fill="ff0000"/>
            </w:rPr>
          </w:rPrChange>
        </w:rPr>
        <w:t xml:space="preserve">, and map them both to </w:t>
      </w:r>
      <w:r>
        <w:rPr>
          <w:rFonts w:ascii="Consolas" w:hAnsi="Consolas" w:eastAsia="Consolas" w:cs="Consolas"/>
          <w:color w:val="000000"/>
          <w:shd w:val="clear" w:color="auto" w:fill="ff0000"/>
          <w:lang w:val="fr-FR" w:eastAsia="zh-CN" w:bidi="ar-SA"/>
          <w:rPrChange w:id="331" w:author="Auteur inconnu" w:date="2024-07-12T17:22:29Z">
            <w:rPr>
              <w:sz w:val="22"/>
              <w:szCs w:val="22"/>
              <w:shd w:val="clear" w:color="auto" w:fill="ff0000"/>
            </w:rPr>
          </w:rPrChange>
        </w:rPr>
        <w:t xml:space="preserve">&lt;http://xmlns.com/foaf/0.1/name&gt;</w:t>
      </w:r>
      <w:r>
        <w:rPr>
          <w:highlight w:val="none"/>
          <w:shd w:val="clear" w:color="auto" w:fill="ff0000"/>
        </w:rPr>
      </w:r>
    </w:p>
    <w:p>
      <w:pPr>
        <w:pStyle w:val="778"/>
        <w:pBdr/>
        <w:spacing/>
        <w:ind/>
        <w:rPr>
          <w:rFonts w:ascii="Arial" w:hAnsi="Arial" w:eastAsia="Arial" w:cs="Arial"/>
          <w:sz w:val="22"/>
          <w:szCs w:val="22"/>
          <w:highlight w:val="none"/>
          <w:shd w:val="clear" w:color="auto" w:fill="ff0000"/>
          <w:lang w:val="fr-FR" w:eastAsia="zh-CN" w:bidi="ar-SA"/>
        </w:rPr>
      </w:pPr>
      <w:r>
        <w:rPr>
          <w:rFonts w:eastAsia="Arial" w:cs="Arial"/>
          <w:sz w:val="22"/>
          <w:szCs w:val="22"/>
          <w:shd w:val="clear" w:color="auto" w:fill="ff0000"/>
          <w:lang w:val="fr-FR" w:eastAsia="zh-CN" w:bidi="ar-SA"/>
        </w:rPr>
      </w:r>
      <w:r>
        <w:rPr>
          <w:rFonts w:ascii="Arial" w:hAnsi="Arial" w:eastAsia="Arial" w:cs="Arial"/>
          <w:sz w:val="22"/>
          <w:szCs w:val="22"/>
          <w:highlight w:val="none"/>
          <w:shd w:val="clear" w:color="auto" w:fill="ff0000"/>
          <w:lang w:val="fr-FR" w:eastAsia="zh-CN" w:bidi="ar-SA"/>
        </w:rPr>
      </w:r>
    </w:p>
    <w:p>
      <w:pPr>
        <w:pStyle w:val="778"/>
        <w:pBdr>
          <w:top w:val="single" w:color="000000" w:sz="8" w:space="2"/>
          <w:left w:val="single" w:color="000000" w:sz="8" w:space="2"/>
          <w:bottom w:val="single" w:color="000000" w:sz="8" w:space="2"/>
          <w:right w:val="single" w:color="000000" w:sz="8" w:space="2"/>
        </w:pBdr>
        <w:spacing/>
        <w:ind/>
        <w:rPr>
          <w:highlight w:val="none"/>
          <w:shd w:val="clear" w:color="auto" w:fill="ff0000"/>
        </w:rPr>
      </w:pPr>
      <w:r>
        <w:rPr>
          <w:rFonts w:ascii="Arial" w:hAnsi="Arial" w:eastAsia="Arial" w:cs="Arial"/>
          <w:color w:val="auto"/>
          <w:shd w:val="clear" w:color="auto" w:fill="ff0000"/>
          <w:lang w:val="fr-FR" w:eastAsia="zh-CN" w:bidi="ar-SA"/>
          <w:rPrChange w:id="332" w:author="Auteur inconnu" w:date="2024-07-12T17:22:29Z">
            <w:rPr>
              <w:sz w:val="22"/>
              <w:szCs w:val="22"/>
            </w:rPr>
          </w:rPrChange>
        </w:rPr>
        <mc:AlternateContent>
          <mc:Choice Requires="wpg">
            <w:drawing>
              <wp:inline xmlns:wp="http://schemas.openxmlformats.org/drawingml/2006/wordprocessingDrawing" distT="0" distB="0" distL="0" distR="0">
                <wp:extent cx="344805" cy="275590"/>
                <wp:effectExtent l="0" t="0" r="0" b="0"/>
                <wp:docPr id="5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7"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27.15pt;height:21.70pt;mso-wrap-distance-left:0.00pt;mso-wrap-distance-top:0.00pt;mso-wrap-distance-right:0.00pt;mso-wrap-distance-bottom:0.00pt;z-index:1;" stroked="false">
                <v:imagedata r:id="rId13" o:title=""/>
                <o:lock v:ext="edit" rotation="t"/>
              </v:shape>
            </w:pict>
          </mc:Fallback>
        </mc:AlternateContent>
      </w:r>
      <w:r>
        <w:rPr>
          <w:rFonts w:ascii="Arial" w:hAnsi="Arial" w:eastAsia="Arial" w:cs="Arial"/>
          <w:b/>
          <w:color w:val="000000"/>
          <w:u w:val="single"/>
          <w:shd w:val="clear" w:color="auto" w:fill="ff0000"/>
          <w:lang w:val="fr-FR" w:eastAsia="zh-CN" w:bidi="ar-SA"/>
          <w:rPrChange w:id="333" w:author="Auteur inconnu" w:date="2024-07-12T17:22:29Z">
            <w:rPr>
              <w:b/>
              <w:sz w:val="22"/>
              <w:szCs w:val="22"/>
              <w:u w:val="single"/>
              <w:shd w:val="clear" w:color="auto" w:fill="ff0000"/>
            </w:rPr>
          </w:rPrChange>
        </w:rPr>
        <w:t xml:space="preserve">Tip</w:t>
      </w:r>
      <w:r>
        <w:rPr>
          <w:rFonts w:ascii="Arial" w:hAnsi="Arial" w:eastAsia="Arial" w:cs="Arial"/>
          <w:color w:val="000000"/>
          <w:shd w:val="clear" w:color="auto" w:fill="ff0000"/>
          <w:lang w:val="fr-FR" w:eastAsia="zh-CN" w:bidi="ar-SA"/>
          <w:rPrChange w:id="334" w:author="Auteur inconnu" w:date="2024-07-12T17:22:29Z">
            <w:rPr>
              <w:sz w:val="22"/>
              <w:szCs w:val="22"/>
              <w:shd w:val="clear" w:color="auto" w:fill="ff0000"/>
            </w:rPr>
          </w:rPrChange>
        </w:rPr>
        <w:t xml:space="preserve">: It is even possible to *always* use the “this:” namespace when creating the properties in the configuration, and *always* map them to an underlying property using the </w:t>
      </w:r>
      <w:r>
        <w:rPr>
          <w:rFonts w:ascii="Consolas" w:hAnsi="Consolas" w:eastAsia="Consolas" w:cs="Consolas"/>
          <w:color w:val="000000"/>
          <w:u w:val="single"/>
          <w:shd w:val="clear" w:color="auto" w:fill="ff0000"/>
          <w:lang w:val="fr-FR" w:eastAsia="zh-CN" w:bidi="ar-SA"/>
          <w:rPrChange w:id="335" w:author="Auteur inconnu" w:date="2024-07-12T17:22:29Z">
            <w:rPr>
              <w:sz w:val="22"/>
              <w:szCs w:val="22"/>
              <w:u w:val="single"/>
              <w:shd w:val="clear" w:color="auto" w:fill="ff0000"/>
            </w:rPr>
          </w:rPrChange>
        </w:rPr>
        <w:t xml:space="preserve">core:sparqlString</w:t>
      </w:r>
      <w:r>
        <w:rPr>
          <w:rFonts w:ascii="Arial" w:hAnsi="Arial" w:eastAsia="Arial" w:cs="Arial"/>
          <w:color w:val="000000"/>
          <w:shd w:val="clear" w:color="auto" w:fill="ff0000"/>
          <w:lang w:val="fr-FR" w:eastAsia="zh-CN" w:bidi="ar-SA"/>
          <w:rPrChange w:id="336" w:author="Auteur inconnu" w:date="2024-07-12T17:22:29Z">
            <w:rPr>
              <w:sz w:val="22"/>
              <w:szCs w:val="22"/>
              <w:shd w:val="clear" w:color="auto" w:fill="ff0000"/>
            </w:rPr>
          </w:rPrChange>
        </w:rPr>
        <w:t xml:space="preserve"> column. This has the advantage of not mixing your ontology namespace with the “this:” namespace in the configuration, but the disadvantage is that you need to always fill in the </w:t>
      </w:r>
      <w:r>
        <w:rPr>
          <w:rFonts w:ascii="Consolas" w:hAnsi="Consolas" w:eastAsia="Consolas" w:cs="Consolas"/>
          <w:color w:val="000000"/>
          <w:u w:val="single"/>
          <w:shd w:val="clear" w:color="auto" w:fill="ff0000"/>
          <w:lang w:val="fr-FR" w:eastAsia="zh-CN" w:bidi="ar-SA"/>
          <w:rPrChange w:id="337" w:author="Auteur inconnu" w:date="2024-07-12T17:22:29Z">
            <w:rPr>
              <w:sz w:val="22"/>
              <w:szCs w:val="22"/>
              <w:u w:val="single"/>
              <w:shd w:val="clear" w:color="auto" w:fill="ff0000"/>
            </w:rPr>
          </w:rPrChange>
        </w:rPr>
        <w:t xml:space="preserve">core:sparqlString</w:t>
      </w:r>
      <w:r>
        <w:rPr>
          <w:rFonts w:ascii="Arial" w:hAnsi="Arial" w:eastAsia="Arial" w:cs="Arial"/>
          <w:color w:val="000000"/>
          <w:shd w:val="clear" w:color="auto" w:fill="ff0000"/>
          <w:lang w:val="fr-FR" w:eastAsia="zh-CN" w:bidi="ar-SA"/>
          <w:rPrChange w:id="338" w:author="Auteur inconnu" w:date="2024-07-12T17:22:29Z">
            <w:rPr>
              <w:sz w:val="22"/>
              <w:szCs w:val="22"/>
              <w:shd w:val="clear" w:color="auto" w:fill="ff0000"/>
            </w:rPr>
          </w:rPrChange>
        </w:rPr>
        <w:t xml:space="preserve"> column.</w:t>
      </w:r>
      <w:r>
        <w:rPr>
          <w:highlight w:val="none"/>
          <w:shd w:val="clear" w:color="auto" w:fill="ff0000"/>
        </w:rPr>
      </w:r>
    </w:p>
    <w:p>
      <w:pPr>
        <w:pStyle w:val="778"/>
        <w:pBdr/>
        <w:spacing/>
        <w:ind/>
        <w:rPr>
          <w:rFonts w:ascii="Arial" w:hAnsi="Arial" w:eastAsia="Arial" w:cs="Arial"/>
          <w:sz w:val="22"/>
          <w:szCs w:val="22"/>
          <w:highlight w:val="none"/>
          <w:shd w:val="clear" w:color="auto" w:fill="ff0000"/>
          <w:lang w:val="fr-FR" w:eastAsia="zh-CN" w:bidi="ar-SA"/>
        </w:rPr>
      </w:pPr>
      <w:r>
        <w:rPr>
          <w:rFonts w:eastAsia="Arial" w:cs="Arial"/>
          <w:sz w:val="22"/>
          <w:szCs w:val="22"/>
          <w:shd w:val="clear" w:color="auto" w:fill="ff0000"/>
          <w:lang w:val="fr-FR" w:eastAsia="zh-CN" w:bidi="ar-SA"/>
        </w:rPr>
      </w:r>
      <w:r>
        <w:rPr>
          <w:rFonts w:ascii="Arial" w:hAnsi="Arial" w:eastAsia="Arial" w:cs="Arial"/>
          <w:sz w:val="22"/>
          <w:szCs w:val="22"/>
          <w:highlight w:val="none"/>
          <w:shd w:val="clear" w:color="auto" w:fill="ff0000"/>
          <w:lang w:val="fr-FR" w:eastAsia="zh-CN" w:bidi="ar-SA"/>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778"/>
              <w:widowControl w:val="false"/>
              <w:pBdr/>
              <w:spacing w:after="0" w:before="0" w:line="240" w:lineRule="auto"/>
              <w:ind/>
              <w:jc w:val="left"/>
              <w:rPr>
                <w:rFonts w:ascii="Trebuchet MS" w:hAnsi="Trebuchet MS" w:eastAsia="Trebuchet MS" w:cs="Trebuchet MS"/>
                <w:b/>
                <w:i/>
                <w:color w:val="666666"/>
                <w:sz w:val="24"/>
                <w:szCs w:val="24"/>
                <w:lang w:val="fr-FR" w:eastAsia="zh-CN" w:bidi="ar-SA"/>
              </w:rPr>
            </w:pPr>
            <w:r>
              <w:rPr>
                <w:rFonts w:ascii="Trebuchet MS" w:hAnsi="Trebuchet MS" w:eastAsia="Trebuchet MS" w:cs="Trebuchet MS"/>
                <w:b/>
                <w:i/>
                <w:color w:val="666666"/>
                <w:sz w:val="24"/>
                <w:szCs w:val="24"/>
                <w:shd w:val="clear" w:color="auto" w:fill="ff0000"/>
                <w:lang w:val="fr-FR" w:eastAsia="zh-CN" w:bidi="ar-SA"/>
                <w:rPrChange w:id="339" w:author="Auteur inconnu" w:date="2024-07-12T17:22:29Z">
                  <w:rPr>
                    <w:b/>
                    <w:i/>
                    <w:sz w:val="24"/>
                    <w:szCs w:val="24"/>
                  </w:rPr>
                </w:rPrChange>
              </w:rPr>
              <w:t xml:space="preserve">Example</w:t>
            </w:r>
            <w:r>
              <w:rPr>
                <w:rFonts w:ascii="Trebuchet MS" w:hAnsi="Trebuchet MS" w:eastAsia="Trebuchet MS" w:cs="Trebuchet MS"/>
                <w:b/>
                <w:i/>
                <w:color w:val="666666"/>
                <w:sz w:val="24"/>
                <w:szCs w:val="24"/>
                <w:lang w:val="fr-FR" w:eastAsia="zh-CN" w:bidi="ar-SA"/>
              </w:rPr>
            </w:r>
          </w:p>
          <w:p>
            <w:pPr>
              <w:pStyle w:val="778"/>
              <w:widowControl w:val="false"/>
              <w:pBdr/>
              <w:spacing w:after="0" w:before="0" w:line="240" w:lineRule="auto"/>
              <w:ind/>
              <w:jc w:val="left"/>
              <w:rPr>
                <w:rFonts w:ascii="Trebuchet MS" w:hAnsi="Trebuchet MS" w:eastAsia="Trebuchet MS" w:cs="Trebuchet MS"/>
                <w:b/>
                <w:color w:val="666666"/>
                <w:sz w:val="24"/>
                <w:szCs w:val="24"/>
                <w:highlight w:val="none"/>
                <w:shd w:val="clear" w:color="auto" w:fill="ff0000"/>
              </w:rPr>
            </w:pPr>
            <w:r>
              <w:rPr>
                <w:rFonts w:ascii="Trebuchet MS" w:hAnsi="Trebuchet MS" w:eastAsia="Trebuchet MS" w:cs="Trebuchet MS"/>
                <w:b/>
                <w:color w:val="666666"/>
                <w:sz w:val="24"/>
                <w:szCs w:val="24"/>
                <w:shd w:val="clear" w:color="auto" w:fill="ff0000"/>
              </w:rPr>
            </w:r>
            <w:r>
              <w:rPr>
                <w:rFonts w:ascii="Trebuchet MS" w:hAnsi="Trebuchet MS" w:eastAsia="Trebuchet MS" w:cs="Trebuchet MS"/>
                <w:b/>
                <w:color w:val="666666"/>
                <w:sz w:val="24"/>
                <w:szCs w:val="24"/>
                <w:highlight w:val="none"/>
                <w:shd w:val="clear" w:color="auto" w:fill="ff0000"/>
              </w:rPr>
            </w:r>
          </w:p>
          <w:p>
            <w:pPr>
              <w:pStyle w:val="778"/>
              <w:widowControl w:val="false"/>
              <w:pBdr/>
              <w:spacing w:after="0" w:before="0" w:line="240" w:lineRule="auto"/>
              <w:ind/>
              <w:jc w:val="left"/>
              <w:rPr/>
            </w:pPr>
            <w:r>
              <w:rPr>
                <w:rFonts w:ascii="Arial" w:hAnsi="Arial" w:eastAsia="Arial" w:cs="Arial"/>
                <w:color w:val="auto"/>
                <w:sz w:val="22"/>
                <w:szCs w:val="22"/>
                <w:shd w:val="clear" w:color="auto" w:fill="ff0000"/>
                <w:lang w:val="fr-FR" w:eastAsia="zh-CN" w:bidi="ar-SA"/>
                <w:rPrChange w:id="340" w:author="Auteur inconnu" w:date="2024-07-12T17:22:29Z">
                  <w:rPr>
                    <w:sz w:val="22"/>
                    <w:szCs w:val="22"/>
                  </w:rPr>
                </w:rPrChange>
              </w:rPr>
              <w:t xml:space="preserve">In the Cars ontology, both Symptoms and Components can have</w:t>
            </w:r>
            <w:r>
              <w:rPr>
                <w:rFonts w:ascii="Consolas" w:hAnsi="Consolas" w:eastAsia="Consolas" w:cs="Consolas"/>
                <w:color w:val="000000"/>
                <w:sz w:val="22"/>
                <w:szCs w:val="22"/>
                <w:shd w:val="clear" w:color="auto" w:fill="ff0000"/>
                <w:lang w:val="fr-FR" w:eastAsia="zh-CN" w:bidi="ar-SA"/>
                <w:rPrChange w:id="341" w:author="Auteur inconnu" w:date="2024-07-12T17:22:29Z">
                  <w:rPr>
                    <w:sz w:val="22"/>
                    <w:szCs w:val="22"/>
                    <w:shd w:val="clear" w:color="auto" w:fill="ff0000"/>
                  </w:rPr>
                </w:rPrChange>
              </w:rPr>
              <w:t xml:space="preserve"> rdfs:label</w:t>
            </w:r>
            <w:r>
              <w:rPr>
                <w:rFonts w:ascii="Arial" w:hAnsi="Arial" w:eastAsia="Arial" w:cs="Arial"/>
                <w:color w:val="000000"/>
                <w:sz w:val="22"/>
                <w:szCs w:val="22"/>
                <w:shd w:val="clear" w:color="auto" w:fill="ff0000"/>
                <w:lang w:val="fr-FR" w:eastAsia="zh-CN" w:bidi="ar-SA"/>
                <w:rPrChange w:id="342" w:author="Auteur inconnu" w:date="2024-07-12T17:22:29Z">
                  <w:rPr>
                    <w:sz w:val="22"/>
                    <w:szCs w:val="22"/>
                    <w:shd w:val="clear" w:color="auto" w:fill="ff0000"/>
                  </w:rPr>
                </w:rPrChange>
              </w:rPr>
              <w:t xml:space="preserve">. We chose to declare two separate lines “this:symptomLabel” and this:componentLabel, each mapped to &lt;</w:t>
            </w:r>
            <w:r>
              <w:fldChar w:fldCharType="begin"/>
            </w:r>
            <w:r>
              <w:rPr>
                <w:rFonts w:eastAsia="Arial" w:cs="Arial"/>
                <w:color w:val="1155cc"/>
                <w:sz w:val="22"/>
                <w:szCs w:val="22"/>
                <w:u w:val="single"/>
                <w:shd w:val="clear" w:color="auto" w:fill="ff0000"/>
                <w:lang w:val="fr-FR" w:eastAsia="zh-CN" w:bidi="ar-SA"/>
              </w:rPr>
              <w:instrText xml:space="preserve"> HYPERLINK "http://www.w3.org/2000/01/rdf-schema" \l "label"</w:instrText>
            </w:r>
            <w:r>
              <w:rPr>
                <w:rFonts w:eastAsia="Arial" w:cs="Arial"/>
                <w:color w:val="1155cc"/>
                <w:sz w:val="22"/>
                <w:szCs w:val="22"/>
                <w:u w:val="single"/>
                <w:shd w:val="clear" w:color="auto" w:fill="ff0000"/>
                <w:lang w:val="fr-FR" w:eastAsia="zh-CN" w:bidi="ar-SA"/>
              </w:rPr>
              <w:fldChar w:fldCharType="separate"/>
            </w:r>
            <w:r>
              <w:rPr>
                <w:rFonts w:ascii="Arial" w:hAnsi="Arial" w:eastAsia="Arial" w:cs="Arial"/>
                <w:color w:val="1155cc"/>
                <w:sz w:val="22"/>
                <w:szCs w:val="22"/>
                <w:u w:val="single"/>
                <w:shd w:val="clear" w:color="auto" w:fill="ff0000"/>
                <w:lang w:val="fr-FR" w:eastAsia="zh-CN" w:bidi="ar-SA"/>
                <w:rPrChange w:id="343" w:author="Auteur inconnu" w:date="2024-07-12T17:22:29Z">
                  <w:rPr>
                    <w:sz w:val="22"/>
                    <w:szCs w:val="22"/>
                    <w:u w:val="single"/>
                    <w:shd w:val="clear" w:color="auto" w:fill="ff0000"/>
                  </w:rPr>
                </w:rPrChange>
              </w:rPr>
              <w:t xml:space="preserve">http://www.w3.org/2000/01/rdf-schema#label</w:t>
            </w:r>
            <w:r>
              <w:rPr>
                <w:rFonts w:eastAsia="Arial" w:cs="Arial"/>
                <w:color w:val="1155cc"/>
                <w:sz w:val="22"/>
                <w:szCs w:val="22"/>
                <w:u w:val="single"/>
                <w:shd w:val="clear" w:color="auto" w:fill="ff0000"/>
                <w:lang w:val="fr-FR" w:eastAsia="zh-CN" w:bidi="ar-SA"/>
              </w:rPr>
              <w:fldChar w:fldCharType="end"/>
            </w:r>
            <w:r>
              <w:rPr>
                <w:rFonts w:ascii="Arial" w:hAnsi="Arial" w:eastAsia="Arial" w:cs="Arial"/>
                <w:color w:val="000000"/>
                <w:sz w:val="22"/>
                <w:szCs w:val="22"/>
                <w:shd w:val="clear" w:color="auto" w:fill="ff0000"/>
                <w:lang w:val="fr-FR" w:eastAsia="zh-CN" w:bidi="ar-SA"/>
                <w:rPrChange w:id="344" w:author="Auteur inconnu" w:date="2024-07-12T17:22:29Z">
                  <w:rPr>
                    <w:sz w:val="22"/>
                    <w:szCs w:val="22"/>
                    <w:shd w:val="clear" w:color="auto" w:fill="ff0000"/>
                  </w:rPr>
                </w:rPrChange>
              </w:rPr>
              <w:t xml:space="preserve">&gt;. The label of the property (“label” in </w:t>
            </w:r>
            <w:del w:id="345" w:author="Auteur inconnu" w:date="2024-07-11T13:42:28Z">
              <w:r>
                <w:rPr>
                  <w:rFonts w:eastAsia="Arial" w:cs="Arial"/>
                  <w:sz w:val="22"/>
                  <w:szCs w:val="22"/>
                  <w:shd w:val="clear" w:color="auto" w:fill="ff0000"/>
                  <w:lang w:val="fr-FR" w:eastAsia="zh-CN" w:bidi="ar-SA"/>
                </w:rPr>
                <w:delText xml:space="preserve">e</w:delText>
              </w:r>
            </w:del>
            <w:ins w:id="346" w:author="Auteur inconnu" w:date="2024-07-11T13:42:29Z">
              <w:r>
                <w:rPr>
                  <w:rFonts w:eastAsia="Arial" w:cs="Arial"/>
                  <w:sz w:val="22"/>
                  <w:szCs w:val="22"/>
                  <w:shd w:val="clear" w:color="auto" w:fill="ff0000"/>
                  <w:lang w:val="fr-FR" w:eastAsia="zh-CN" w:bidi="ar-SA"/>
                </w:rPr>
                <w:t xml:space="preserve">E</w:t>
              </w:r>
            </w:ins>
            <w:r>
              <w:rPr>
                <w:rFonts w:eastAsia="Arial" w:cs="Arial"/>
                <w:sz w:val="22"/>
                <w:szCs w:val="22"/>
                <w:shd w:val="clear" w:color="auto" w:fill="ff0000"/>
                <w:lang w:val="fr-FR" w:eastAsia="zh-CN" w:bidi="ar-SA"/>
                <w:rPrChange w:id="347" w:author="Auteur inconnu" w:date="2024-07-12T17:22:29Z">
                  <w:rPr/>
                </w:rPrChange>
              </w:rPr>
              <w:t xml:space="preserve">nglish, “a pour libellé” in French) remains the same, so it is identical from the user point of view; however tooltips can be different in each case, for example.</w:t>
            </w:r>
            <w:r/>
          </w:p>
          <w:p>
            <w:pPr>
              <w:pStyle w:val="778"/>
              <w:widowControl w:val="false"/>
              <w:pBdr/>
              <w:spacing w:after="0" w:before="0" w:line="240" w:lineRule="auto"/>
              <w:ind/>
              <w:jc w:val="left"/>
              <w:rPr>
                <w:rFonts w:ascii="Trebuchet MS" w:hAnsi="Trebuchet MS" w:eastAsia="Trebuchet MS" w:cs="Trebuchet MS"/>
                <w:b/>
                <w:color w:val="666666"/>
                <w:sz w:val="24"/>
                <w:szCs w:val="24"/>
                <w:highlight w:val="none"/>
                <w:shd w:val="clear" w:color="auto" w:fill="ff0000"/>
              </w:rPr>
            </w:pPr>
            <w:r>
              <w:rPr>
                <w:rFonts w:ascii="Trebuchet MS" w:hAnsi="Trebuchet MS" w:eastAsia="Trebuchet MS" w:cs="Trebuchet MS"/>
                <w:b/>
                <w:color w:val="666666"/>
                <w:sz w:val="24"/>
                <w:szCs w:val="24"/>
                <w:shd w:val="clear" w:color="auto" w:fill="ff0000"/>
              </w:rPr>
            </w:r>
            <w:r>
              <w:rPr>
                <w:rFonts w:ascii="Trebuchet MS" w:hAnsi="Trebuchet MS" w:eastAsia="Trebuchet MS" w:cs="Trebuchet MS"/>
                <w:b/>
                <w:color w:val="666666"/>
                <w:sz w:val="24"/>
                <w:szCs w:val="24"/>
                <w:highlight w:val="none"/>
                <w:shd w:val="clear" w:color="auto" w:fill="ff0000"/>
              </w:rPr>
            </w:r>
          </w:p>
          <w:p>
            <w:pPr>
              <w:pStyle w:val="778"/>
              <w:widowControl w:val="false"/>
              <w:pBdr/>
              <w:spacing w:after="0" w:before="0" w:line="240" w:lineRule="auto"/>
              <w:ind/>
              <w:jc w:val="left"/>
              <w:rPr>
                <w:highlight w:val="none"/>
                <w:shd w:val="clear" w:color="auto" w:fill="ff0000"/>
              </w:rPr>
            </w:pPr>
            <w:r>
              <w:rPr>
                <w:rFonts w:ascii="Arial" w:hAnsi="Arial" w:eastAsia="Arial" w:cs="Arial"/>
                <w:color w:val="auto"/>
                <w:shd w:val="clear" w:color="auto" w:fill="ff0000"/>
                <w:lang w:val="fr-FR" w:eastAsia="zh-CN" w:bidi="ar-SA"/>
                <w:rPrChange w:id="348" w:author="Auteur inconnu" w:date="2024-07-12T17:22:29Z">
                  <w:rPr>
                    <w:sz w:val="22"/>
                    <w:szCs w:val="22"/>
                  </w:rPr>
                </w:rPrChange>
              </w:rPr>
              <mc:AlternateContent>
                <mc:Choice Requires="wpg">
                  <w:drawing>
                    <wp:inline xmlns:wp="http://schemas.openxmlformats.org/drawingml/2006/wordprocessingDrawing" distT="0" distB="0" distL="0" distR="0">
                      <wp:extent cx="5831840" cy="1866900"/>
                      <wp:effectExtent l="0" t="0" r="0" b="0"/>
                      <wp:docPr id="54"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png" descr=""/>
                              <pic:cNvPicPr>
                                <a:picLocks noChangeAspect="1"/>
                              </pic:cNvPicPr>
                              <pic:nvPr/>
                            </pic:nvPicPr>
                            <pic:blipFill>
                              <a:blip r:embed="rId75"/>
                              <a:stretch/>
                            </pic:blipFill>
                            <pic:spPr bwMode="auto">
                              <a:xfrm>
                                <a:off x="0" y="0"/>
                                <a:ext cx="5831840" cy="1866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59.20pt;height:147.00pt;mso-wrap-distance-left:0.00pt;mso-wrap-distance-top:0.00pt;mso-wrap-distance-right:0.00pt;mso-wrap-distance-bottom:0.00pt;z-index:1;" stroked="false">
                      <v:imagedata r:id="rId75" o:title=""/>
                      <o:lock v:ext="edit" rotation="t"/>
                    </v:shape>
                  </w:pict>
                </mc:Fallback>
              </mc:AlternateContent>
            </w:r>
            <w:r>
              <w:rPr>
                <w:highlight w:val="none"/>
                <w:shd w:val="clear" w:color="auto" w:fill="ff0000"/>
              </w:rPr>
            </w:r>
          </w:p>
          <w:p>
            <w:pPr>
              <w:pStyle w:val="778"/>
              <w:widowControl w:val="false"/>
              <w:pBdr/>
              <w:spacing w:after="0" w:before="0" w:line="240" w:lineRule="auto"/>
              <w:ind/>
              <w:jc w:val="left"/>
              <w:rPr>
                <w:rFonts w:ascii="Arial" w:hAnsi="Arial" w:eastAsia="Arial" w:cs="Arial"/>
                <w:sz w:val="22"/>
                <w:szCs w:val="22"/>
                <w:highlight w:val="none"/>
                <w:shd w:val="clear" w:color="auto" w:fill="ff0000"/>
                <w:lang w:val="fr-FR" w:eastAsia="zh-CN" w:bidi="ar-SA"/>
              </w:rPr>
            </w:pPr>
            <w:r>
              <w:rPr>
                <w:rFonts w:eastAsia="Arial" w:cs="Arial"/>
                <w:sz w:val="22"/>
                <w:szCs w:val="22"/>
                <w:shd w:val="clear" w:color="auto" w:fill="ff0000"/>
                <w:lang w:val="fr-FR" w:eastAsia="zh-CN" w:bidi="ar-SA"/>
              </w:rPr>
            </w:r>
            <w:r>
              <w:rPr>
                <w:rFonts w:ascii="Arial" w:hAnsi="Arial" w:eastAsia="Arial" w:cs="Arial"/>
                <w:sz w:val="22"/>
                <w:szCs w:val="22"/>
                <w:highlight w:val="none"/>
                <w:shd w:val="clear" w:color="auto" w:fill="ff0000"/>
                <w:lang w:val="fr-FR" w:eastAsia="zh-CN" w:bidi="ar-SA"/>
              </w:rPr>
            </w:r>
          </w:p>
        </w:tc>
      </w:tr>
    </w:tbl>
    <w:p>
      <w:pPr>
        <w:pStyle w:val="778"/>
        <w:pBdr/>
        <w:spacing/>
        <w:ind/>
        <w:rPr>
          <w:rFonts w:ascii="Arial" w:hAnsi="Arial" w:eastAsia="Arial" w:cs="Arial"/>
          <w:sz w:val="22"/>
          <w:szCs w:val="22"/>
          <w:highlight w:val="none"/>
          <w:shd w:val="clear" w:color="auto" w:fill="ff0000"/>
          <w:lang w:val="fr-FR" w:eastAsia="zh-CN" w:bidi="ar-SA"/>
        </w:rPr>
      </w:pPr>
      <w:r>
        <w:rPr>
          <w:rFonts w:eastAsia="Arial" w:cs="Arial"/>
          <w:sz w:val="22"/>
          <w:szCs w:val="22"/>
          <w:shd w:val="clear" w:color="auto" w:fill="ff0000"/>
          <w:lang w:val="fr-FR" w:eastAsia="zh-CN" w:bidi="ar-SA"/>
        </w:rPr>
      </w:r>
      <w:r>
        <w:rPr>
          <w:rFonts w:ascii="Arial" w:hAnsi="Arial" w:eastAsia="Arial" w:cs="Arial"/>
          <w:sz w:val="22"/>
          <w:szCs w:val="22"/>
          <w:highlight w:val="none"/>
          <w:shd w:val="clear" w:color="auto" w:fill="ff0000"/>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80"/>
        <w:pBdr/>
        <w:spacing/>
        <w:ind/>
        <w:rPr>
          <w:rFonts w:ascii="Arial" w:hAnsi="Arial" w:eastAsia="Arial" w:cs="Arial"/>
          <w:sz w:val="22"/>
          <w:szCs w:val="22"/>
          <w:lang w:val="fr-FR" w:eastAsia="zh-CN" w:bidi="ar-SA"/>
        </w:rPr>
      </w:pPr>
      <w:r/>
      <w:bookmarkStart w:id="34" w:name="_joxpwmasfi6w"/>
      <w:r/>
      <w:bookmarkEnd w:id="34"/>
      <w:r>
        <w:t xml:space="preserve">Querying a subset of a class</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This is a less frequent use-case. It can be useful if your graph has very generic classes, but you want to show more specific and meaningful entries to your users. A good case is when you use </w:t>
      </w:r>
      <w:hyperlink r:id="rId76" w:tooltip="https://www.w3.org/TR/2009/REC-skos-reference-20090818/" w:history="1">
        <w:r>
          <w:rPr>
            <w:color w:val="1155cc"/>
            <w:u w:val="single"/>
          </w:rPr>
          <w:t xml:space="preserve">SKOS</w:t>
        </w:r>
      </w:hyperlink>
      <w:r>
        <w:t xml:space="preserve"> Concepts, organized in different Concept Schemes.</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For example if you have the class “Document” in your graph, but you want to show to the user different kinds of Documents, such as “Reports”, “Articles” or “News Item”, based on a “type” property of the Document instances.</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You will do this by specifying a custom class URI in your configuration and mapping it to a SPARQL string indicating “Document with type = Report”, which would translate into “</w:t>
      </w:r>
      <w:r>
        <w:rPr>
          <w:rFonts w:ascii="Consolas" w:hAnsi="Consolas" w:eastAsia="Consolas" w:cs="Consolas"/>
          <w:shd w:val="clear" w:color="auto" w:fill="efefef"/>
        </w:rPr>
        <w:t xml:space="preserve">&lt;</w:t>
      </w:r>
      <w:hyperlink r:id="rId77" w:tooltip="http://example.com/Document" w:history="1">
        <w:r>
          <w:rPr>
            <w:rFonts w:ascii="Consolas" w:hAnsi="Consolas" w:eastAsia="Consolas" w:cs="Consolas"/>
            <w:shd w:val="clear" w:color="auto" w:fill="efefef"/>
          </w:rPr>
          <w:t xml:space="preserve">http://example.com/Document</w:t>
        </w:r>
      </w:hyperlink>
      <w:r>
        <w:rPr>
          <w:rFonts w:ascii="Consolas" w:hAnsi="Consolas" w:eastAsia="Consolas" w:cs="Consolas"/>
          <w:shd w:val="clear" w:color="auto" w:fill="efefef"/>
        </w:rPr>
        <w:t xml:space="preserve">&gt;; &lt;</w:t>
      </w:r>
      <w:hyperlink r:id="rId78" w:tooltip="http://example.com/type" w:history="1">
        <w:r>
          <w:rPr>
            <w:rFonts w:ascii="Consolas" w:hAnsi="Consolas" w:eastAsia="Consolas" w:cs="Consolas"/>
            <w:shd w:val="clear" w:color="auto" w:fill="efefef"/>
          </w:rPr>
          <w:t xml:space="preserve">http://example.com/type</w:t>
        </w:r>
      </w:hyperlink>
      <w:r>
        <w:rPr>
          <w:rFonts w:ascii="Consolas" w:hAnsi="Consolas" w:eastAsia="Consolas" w:cs="Consolas"/>
          <w:shd w:val="clear" w:color="auto" w:fill="efefef"/>
        </w:rPr>
        <w:t xml:space="preserve">&gt; &lt;</w:t>
      </w:r>
      <w:hyperlink r:id="rId79" w:tooltip="http://example.com/Report" w:history="1">
        <w:r>
          <w:rPr>
            <w:rFonts w:ascii="Consolas" w:hAnsi="Consolas" w:eastAsia="Consolas" w:cs="Consolas"/>
            <w:shd w:val="clear" w:color="auto" w:fill="efefef"/>
          </w:rPr>
          <w:t xml:space="preserve">http://example.com/Report</w:t>
        </w:r>
      </w:hyperlink>
      <w:r>
        <w:rPr>
          <w:rFonts w:ascii="Consolas" w:hAnsi="Consolas" w:eastAsia="Consolas" w:cs="Consolas"/>
          <w:shd w:val="clear" w:color="auto" w:fill="efefef"/>
        </w:rPr>
        <w:t xml:space="preserve">&gt;</w:t>
      </w:r>
      <w:r>
        <w:t xml:space="preserve">” </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Note that this is a mapping of a class, not a property, thus to be defined in the “Classes” tab, in the “</w:t>
      </w:r>
      <w:r>
        <w:rPr>
          <w:rFonts w:ascii="Consolas" w:hAnsi="Consolas" w:eastAsia="Consolas" w:cs="Consolas"/>
          <w:shd w:val="clear" w:color="auto" w:fill="efefef"/>
        </w:rPr>
        <w:t xml:space="preserve">core:sparqlString</w:t>
      </w:r>
      <w:r>
        <w:t xml:space="preserve">” column.</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bl>
      <w:tblPr>
        <w:tblW w:w="9185" w:type="dxa"/>
        <w:tblInd w:w="10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cW w:w="9185" w:type="dxa"/>
            <w:textDirection w:val="lrTb"/>
            <w:noWrap w:val="false"/>
          </w:tcPr>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This example is not taken from the “Car” ontology that does not contain such a use-case.</w: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Here, originally only the skos:Concept class is used in the graph.</w: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Note how the class from the config “Product”, using the “this:” namespace, is aligned to all SKOS Concepts which are in the scheme Product, by means of the SPARQL string “</w:t>
            </w:r>
            <w:r>
              <w:rPr>
                <w:rFonts w:ascii="Consolas" w:hAnsi="Consolas" w:eastAsia="Consolas" w:cs="Consolas"/>
                <w:sz w:val="22"/>
                <w:szCs w:val="22"/>
                <w:shd w:val="clear" w:color="auto" w:fill="efefef"/>
                <w:lang w:val="fr-FR" w:eastAsia="zh-CN" w:bidi="ar-SA"/>
              </w:rPr>
              <w:t xml:space="preserve">&lt;http://www.w3.org/2004/02/skos/core#Concept&gt; ; &lt;http://www.w3.org/2004/02/skos/core#inScheme&gt; &lt;</w:t>
            </w:r>
            <w:hyperlink r:id="rId80" w:tooltip="https://data.example.org/authority/product" w:history="1">
              <w:r>
                <w:rPr>
                  <w:rFonts w:ascii="Consolas" w:hAnsi="Consolas" w:eastAsia="Consolas" w:cs="Consolas"/>
                  <w:sz w:val="22"/>
                  <w:szCs w:val="22"/>
                  <w:shd w:val="clear" w:color="auto" w:fill="efefef"/>
                  <w:lang w:val="fr-FR" w:eastAsia="zh-CN" w:bidi="ar-SA"/>
                </w:rPr>
                <w:t xml:space="preserve">https://data.example.org/authority/product</w:t>
              </w:r>
            </w:hyperlink>
            <w:r>
              <w:rPr>
                <w:rFonts w:ascii="Consolas" w:hAnsi="Consolas" w:eastAsia="Consolas" w:cs="Consolas"/>
                <w:sz w:val="22"/>
                <w:szCs w:val="22"/>
                <w:shd w:val="clear" w:color="auto" w:fill="efefef"/>
                <w:lang w:val="fr-FR" w:eastAsia="zh-CN" w:bidi="ar-SA"/>
              </w:rPr>
              <w:t xml:space="preserve">&gt;</w:t>
            </w:r>
            <w:r>
              <w:rPr>
                <w:rFonts w:eastAsia="Arial" w:cs="Arial"/>
                <w:sz w:val="22"/>
                <w:szCs w:val="22"/>
                <w:lang w:val="fr-FR" w:eastAsia="zh-CN" w:bidi="ar-SA"/>
              </w:rPr>
              <w:t xml:space="preserve">”</w: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Note how the Keywords are all the Concepts that are in the scheme Thesaurus, by means of the SPARQL string “</w:t>
            </w:r>
            <w:r>
              <w:rPr>
                <w:rFonts w:ascii="Consolas" w:hAnsi="Consolas" w:eastAsia="Consolas" w:cs="Consolas"/>
                <w:sz w:val="22"/>
                <w:szCs w:val="22"/>
                <w:shd w:val="clear" w:color="auto" w:fill="efefef"/>
                <w:lang w:val="fr-FR" w:eastAsia="zh-CN" w:bidi="ar-SA"/>
              </w:rPr>
              <w:t xml:space="preserve">&lt;http://www.w3.org/2004/02/skos/core#Concept&gt; ; &lt;http://www.w3.org/2004/02/skos/core#inScheme&gt; &lt;https://data.example.org/authority/thesaurus&gt;</w:t>
            </w:r>
            <w:r>
              <w:rPr>
                <w:rFonts w:eastAsia="Arial" w:cs="Arial"/>
                <w:sz w:val="22"/>
                <w:szCs w:val="22"/>
                <w:lang w:val="fr-FR" w:eastAsia="zh-CN" w:bidi="ar-SA"/>
              </w:rPr>
              <w:t xml:space="preserve">“</w:t>
            </w:r>
            <w:r>
              <w:rPr>
                <w:sz w:val="22"/>
                <w:szCs w:val="22"/>
                <w:lang w:val="fr-FR" w:eastAsia="zh-CN" w:bidi="ar-SA"/>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695950" cy="381000"/>
                      <wp:effectExtent l="0" t="0" r="0" b="0"/>
                      <wp:docPr id="55"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3.png" descr=""/>
                              <pic:cNvPicPr>
                                <a:picLocks noChangeAspect="1"/>
                              </pic:cNvPicPr>
                              <pic:nvPr/>
                            </pic:nvPicPr>
                            <pic:blipFill>
                              <a:blip r:embed="rId81"/>
                              <a:stretch/>
                            </pic:blipFill>
                            <pic:spPr bwMode="auto">
                              <a:xfrm>
                                <a:off x="0" y="0"/>
                                <a:ext cx="5695950" cy="381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48.50pt;height:30.00pt;mso-wrap-distance-left:0.00pt;mso-wrap-distance-top:0.00pt;mso-wrap-distance-right:0.00pt;mso-wrap-distance-bottom:0.00pt;z-index:1;" stroked="false">
                      <v:imagedata r:id="rId81" o:title=""/>
                      <o:lock v:ext="edit" rotation="t"/>
                    </v:shape>
                  </w:pict>
                </mc:Fallback>
              </mc:AlternateConten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c>
      </w:tr>
    </w:tbl>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80"/>
        <w:pBdr/>
        <w:spacing/>
        <w:ind/>
        <w:rPr>
          <w:rFonts w:ascii="Arial" w:hAnsi="Arial" w:eastAsia="Arial" w:cs="Arial"/>
          <w:sz w:val="22"/>
          <w:szCs w:val="22"/>
          <w:lang w:val="fr-FR" w:eastAsia="zh-CN" w:bidi="ar-SA"/>
        </w:rPr>
      </w:pPr>
      <w:r/>
      <w:bookmarkStart w:id="35" w:name="_gn86r0w6dv8c"/>
      <w:r/>
      <w:bookmarkEnd w:id="35"/>
      <w:r>
        <w:t xml:space="preserve">Querying more than one class</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This is a less frequent use-case. It can be useful if your graph has specific classes, but you want to show more generic entries to your users.</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For example if you have the classes “Person” and “Company”, but you want to show to the user a single entry like “Actors”, encompassing both persons and companies.</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You will do this by specifying a custom class URI in your configuration and mapping it to a SPARQL string indicating “Person or Company”, which would translate into “</w:t>
      </w:r>
      <w:r>
        <w:rPr>
          <w:rFonts w:ascii="Consolas" w:hAnsi="Consolas" w:eastAsia="Consolas" w:cs="Consolas"/>
          <w:shd w:val="clear" w:color="auto" w:fill="efefef"/>
        </w:rPr>
        <w:t xml:space="preserve">?type VALUES ?type { &lt;http://Person&gt; &lt;http://Company&gt;}</w:t>
      </w:r>
      <w:r>
        <w:t xml:space="preserve">” .</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Note that this is a mapping of a class, not a property, thus to be defined in the “Classes” tab, in the “</w:t>
      </w:r>
      <w:r>
        <w:rPr>
          <w:rFonts w:ascii="Consolas" w:hAnsi="Consolas" w:eastAsia="Consolas" w:cs="Consolas"/>
          <w:shd w:val="clear" w:color="auto" w:fill="efefef"/>
        </w:rPr>
        <w:t xml:space="preserve">core:sparqlString</w:t>
      </w:r>
      <w:r>
        <w:t xml:space="preserve">” column.</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highlight w:val="green"/>
        </w:rPr>
      </w:pPr>
      <w:ins w:id="349" w:author="MarieMuller" w:date="2024-07-09T16:13:28Z">
        <w:r>
          <w:rPr>
            <w:rFonts w:eastAsia="Arial" w:cs="Arial"/>
            <w:color w:val="444444"/>
            <w:sz w:val="18"/>
            <w:highlight w:val="green"/>
          </w:rPr>
          <w:t xml:space="preserve">sh:deactivated à documenter</w:t>
        </w:r>
      </w:ins>
      <w:r/>
      <w:r>
        <w:rPr>
          <w:highlight w:val="green"/>
        </w:rPr>
      </w:r>
    </w:p>
    <w:p>
      <w:pPr>
        <w:pStyle w:val="779"/>
        <w:pBdr/>
        <w:spacing/>
        <w:ind/>
        <w:rPr>
          <w:rFonts w:ascii="Arial" w:hAnsi="Arial" w:eastAsia="Arial" w:cs="Arial"/>
          <w:sz w:val="22"/>
          <w:szCs w:val="22"/>
          <w:lang w:val="fr-FR" w:eastAsia="zh-CN" w:bidi="ar-SA"/>
        </w:rPr>
      </w:pPr>
      <w:r/>
      <w:bookmarkStart w:id="36" w:name="_za9n3lxkf9gn"/>
      <w:r/>
      <w:bookmarkEnd w:id="36"/>
      <w:r>
        <w:t xml:space="preserve">Create a Multilingual configuration</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Sparnatural is multilingual by nature and can display the labe</w:t>
      </w:r>
      <w:r>
        <w:t xml:space="preserve">ls and tooltips from its configuration in multiple languages, if they are provided in the configuration. The “&lt;spar-natural&gt;” HTML element contains a “lang” attribute that indicates which language should be used to select the labels and tooltips to display</w:t>
      </w:r>
      <w:r>
        <w:rPr>
          <w:rStyle w:val="807"/>
          <w:vertAlign w:val="superscript"/>
        </w:rPr>
        <w:footnoteReference w:id="4"/>
      </w:r>
      <w:r>
        <w:t xml:space="preserve">. That attribute can be adjusted by a control in the HTML page (out of scope of Sparnatural and of this documentation), typically a language-selection dropdown.</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If you want to provide your users with a multilingual configuration you have to add additional columns in your configuration files:</w:t>
      </w:r>
      <w:r>
        <w:rPr>
          <w:rFonts w:ascii="Arial" w:hAnsi="Arial" w:eastAsia="Arial" w:cs="Arial"/>
          <w:sz w:val="22"/>
          <w:szCs w:val="22"/>
          <w:lang w:val="fr-FR" w:eastAsia="zh-CN" w:bidi="ar-SA"/>
        </w:rPr>
      </w:r>
    </w:p>
    <w:p>
      <w:pPr>
        <w:pStyle w:val="778"/>
        <w:numPr>
          <w:ilvl w:val="0"/>
          <w:numId w:val="12"/>
        </w:numPr>
        <w:pBdr/>
        <w:spacing w:after="0" w:before="0"/>
        <w:ind w:hanging="360" w:left="720"/>
        <w:rPr>
          <w:u w:val="none"/>
        </w:rPr>
      </w:pPr>
      <w:r>
        <w:t xml:space="preserve">In the “Classes” tab:</w:t>
      </w:r>
      <w:r>
        <w:rPr>
          <w:u w:val="none"/>
        </w:rPr>
      </w:r>
    </w:p>
    <w:p>
      <w:pPr>
        <w:pStyle w:val="778"/>
        <w:numPr>
          <w:ilvl w:val="1"/>
          <w:numId w:val="12"/>
        </w:numPr>
        <w:pBdr/>
        <w:spacing w:after="0" w:before="0"/>
        <w:ind w:hanging="360" w:left="1440"/>
        <w:rPr>
          <w:u w:val="none"/>
        </w:rPr>
      </w:pPr>
      <w:r>
        <w:t xml:space="preserve">add more “</w:t>
      </w:r>
      <w:r>
        <w:rPr>
          <w:rFonts w:ascii="Consolas" w:hAnsi="Consolas" w:eastAsia="Consolas" w:cs="Consolas"/>
          <w:u w:val="single"/>
        </w:rPr>
        <w:t xml:space="preserve">rdfs:label@xx</w:t>
      </w:r>
      <w:r>
        <w:t xml:space="preserve">” columns and adjust the language tag in the header to populate the labels of classes in different languages</w:t>
      </w:r>
      <w:r>
        <w:rPr>
          <w:u w:val="none"/>
        </w:rPr>
      </w:r>
    </w:p>
    <w:p>
      <w:pPr>
        <w:pStyle w:val="778"/>
        <w:numPr>
          <w:ilvl w:val="1"/>
          <w:numId w:val="12"/>
        </w:numPr>
        <w:pBdr/>
        <w:spacing w:after="0" w:before="0"/>
        <w:ind w:hanging="360" w:left="1440"/>
        <w:rPr>
          <w:u w:val="none"/>
        </w:rPr>
      </w:pPr>
      <w:r>
        <w:t xml:space="preserve">add more “</w:t>
      </w:r>
      <w:r>
        <w:rPr>
          <w:rFonts w:ascii="Consolas" w:hAnsi="Consolas" w:eastAsia="Consolas" w:cs="Consolas"/>
          <w:u w:val="single"/>
        </w:rPr>
        <w:t xml:space="preserve">core:tooltip@xx</w:t>
      </w:r>
      <w:r>
        <w:t xml:space="preserve">” columns and adjust the language tag in the header to populate the tooltips of classes in different languages</w:t>
      </w:r>
      <w:r>
        <w:rPr>
          <w:u w:val="none"/>
        </w:rPr>
      </w:r>
    </w:p>
    <w:p>
      <w:pPr>
        <w:pStyle w:val="778"/>
        <w:keepNext w:val="false"/>
        <w:keepLines w:val="false"/>
        <w:pageBreakBefore w:val="false"/>
        <w:widowControl w:val="true"/>
        <w:numPr>
          <w:ilvl w:val="0"/>
          <w:numId w:val="5"/>
        </w:numPr>
        <w:pBdr/>
        <w:shd w:val="clear" w:color="auto" w:fill="auto"/>
        <w:spacing w:after="0" w:before="0" w:line="276" w:lineRule="auto"/>
        <w:ind w:right="0" w:hanging="360" w:left="720"/>
        <w:jc w:val="left"/>
        <w:rPr>
          <w:rFonts w:ascii="Arial" w:hAnsi="Arial" w:eastAsia="Arial" w:cs="Arial"/>
          <w:sz w:val="22"/>
          <w:szCs w:val="22"/>
          <w:lang w:val="fr-FR" w:eastAsia="zh-CN" w:bidi="ar-SA"/>
        </w:rPr>
      </w:pPr>
      <w:r>
        <w:t xml:space="preserve">In the “Properties” tab, duplicate the same columns “</w:t>
      </w:r>
      <w:r>
        <w:rPr>
          <w:rFonts w:ascii="Consolas" w:hAnsi="Consolas" w:eastAsia="Consolas" w:cs="Consolas"/>
          <w:u w:val="single"/>
        </w:rPr>
        <w:t xml:space="preserve">rdfs:label@xx</w:t>
      </w:r>
      <w:r>
        <w:t xml:space="preserve">” and</w:t>
      </w:r>
      <w:r>
        <w:rPr>
          <w:rFonts w:ascii="Consolas" w:hAnsi="Consolas" w:eastAsia="Consolas" w:cs="Consolas"/>
          <w:shd w:val="clear" w:color="auto" w:fill="efefef"/>
        </w:rPr>
        <w:t xml:space="preserve"> </w:t>
      </w:r>
      <w:r>
        <w:t xml:space="preserve">“</w:t>
      </w:r>
      <w:r>
        <w:rPr>
          <w:rFonts w:ascii="Consolas" w:hAnsi="Consolas" w:eastAsia="Consolas" w:cs="Consolas"/>
          <w:u w:val="single"/>
        </w:rPr>
        <w:t xml:space="preserve">core:tooltip@xx</w:t>
      </w:r>
      <w:r>
        <w:t xml:space="preserve">” for the labels and tooltips of the properties.</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421005" cy="338455"/>
                <wp:effectExtent l="0" t="0" r="0" b="0"/>
                <wp:docPr id="5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8" descr=""/>
                        <pic:cNvPicPr>
                          <a:picLocks noChangeAspect="1"/>
                        </pic:cNvPicPr>
                        <pic:nvPr/>
                      </pic:nvPicPr>
                      <pic:blipFill>
                        <a:blip r:embed="rId12"/>
                        <a:stretch/>
                      </pic:blipFill>
                      <pic:spPr bwMode="auto">
                        <a:xfrm>
                          <a:off x="0" y="0"/>
                          <a:ext cx="421005" cy="3384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33.15pt;height:26.65pt;mso-wrap-distance-left:0.00pt;mso-wrap-distance-top:0.00pt;mso-wrap-distance-right:0.00pt;mso-wrap-distance-bottom:0.00pt;z-index:1;" stroked="false">
                <v:imagedata r:id="rId12" o:title=""/>
                <o:lock v:ext="edit" rotation="t"/>
              </v:shape>
            </w:pict>
          </mc:Fallback>
        </mc:AlternateContent>
      </w:r>
      <w:r>
        <w:rPr>
          <w:b/>
          <w:u w:val="single"/>
        </w:rPr>
        <w:t xml:space="preserve">Advanced note</w:t>
      </w:r>
      <w:r>
        <w:t xml:space="preserve">: Sparnatural is also configured with a “defaultLang” parameter. This default language is the language in which the knowledge graph is supposed to always have a label for all </w:t>
      </w:r>
      <w:del w:id="350" w:author="Auteur inconnu" w:date="2024-07-11T15:37:14Z">
        <w:r>
          <w:delText xml:space="preserve">e</w:delText>
        </w:r>
      </w:del>
      <w:ins w:id="351" w:author="Auteur inconnu" w:date="2024-07-11T15:37:14Z">
        <w:r>
          <w:t xml:space="preserve">E</w:t>
        </w:r>
      </w:ins>
      <w:r>
        <w:t xml:space="preserve">ntities. This is meant to deal with situations where some </w:t>
      </w:r>
      <w:del w:id="352" w:author="Auteur inconnu" w:date="2024-07-11T15:37:24Z">
        <w:r>
          <w:delText xml:space="preserve">e</w:delText>
        </w:r>
      </w:del>
      <w:ins w:id="353" w:author="Auteur inconnu" w:date="2024-07-11T15:37:24Z">
        <w:r>
          <w:t xml:space="preserve">E</w:t>
        </w:r>
      </w:ins>
      <w:r>
        <w:t xml:space="preserve">ntities do have a label in the user preferred language, and others don’t, but will have a label in the default language. The default label can be returned to display a label to the user.</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778"/>
              <w:widowControl w:val="false"/>
              <w:pBdr/>
              <w:spacing w:after="0" w:before="0" w:line="240"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eastAsia="Arial" w:cs="Arial"/>
                <w:sz w:val="22"/>
                <w:szCs w:val="22"/>
                <w:lang w:val="fr-FR" w:eastAsia="zh-CN" w:bidi="ar-SA"/>
              </w:rPr>
              <w:t xml:space="preserve">Classes and properties labels and tooltips can be translated in as many languages as wished just by adding the translations in an “@xx” column for each : here the classes tab, translated in French, </w:t>
            </w:r>
            <w:r>
              <w:rPr>
                <w:rFonts w:ascii="Consolas" w:hAnsi="Consolas" w:eastAsia="Consolas" w:cs="Consolas"/>
                <w:sz w:val="22"/>
                <w:szCs w:val="22"/>
                <w:shd w:val="clear" w:color="auto" w:fill="efefef"/>
                <w:lang w:val="fr-FR" w:eastAsia="zh-CN" w:bidi="ar-SA"/>
              </w:rPr>
              <w:t xml:space="preserve">rdfs:label@fr</w:t>
            </w:r>
            <w:r>
              <w:rPr>
                <w:rFonts w:eastAsia="Arial" w:cs="Arial"/>
                <w:sz w:val="22"/>
                <w:szCs w:val="22"/>
                <w:lang w:val="fr-FR" w:eastAsia="zh-CN" w:bidi="ar-SA"/>
              </w:rPr>
              <w:t xml:space="preserve"> and </w:t>
            </w:r>
            <w:r>
              <w:rPr>
                <w:rFonts w:ascii="Consolas" w:hAnsi="Consolas" w:eastAsia="Consolas" w:cs="Consolas"/>
                <w:sz w:val="22"/>
                <w:szCs w:val="22"/>
                <w:shd w:val="clear" w:color="auto" w:fill="efefef"/>
                <w:lang w:val="fr-FR" w:eastAsia="zh-CN" w:bidi="ar-SA"/>
              </w:rPr>
              <w:t xml:space="preserve">core:tooltip@fr</w:t>
            </w:r>
            <w:r>
              <w:rPr>
                <w:rFonts w:eastAsia="Arial" w:cs="Arial"/>
                <w:sz w:val="22"/>
                <w:szCs w:val="22"/>
                <w:lang w:val="fr-FR" w:eastAsia="zh-CN" w:bidi="ar-SA"/>
              </w:rPr>
              <w:t xml:space="preserve"> :</w:t>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831840" cy="1892300"/>
                      <wp:effectExtent l="0" t="0" r="0" b="0"/>
                      <wp:docPr id="57"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4.png" descr=""/>
                              <pic:cNvPicPr>
                                <a:picLocks noChangeAspect="1"/>
                              </pic:cNvPicPr>
                              <pic:nvPr/>
                            </pic:nvPicPr>
                            <pic:blipFill>
                              <a:blip r:embed="rId82"/>
                              <a:stretch/>
                            </pic:blipFill>
                            <pic:spPr bwMode="auto">
                              <a:xfrm>
                                <a:off x="0" y="0"/>
                                <a:ext cx="5831840" cy="1892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59.20pt;height:149.00pt;mso-wrap-distance-left:0.00pt;mso-wrap-distance-top:0.00pt;mso-wrap-distance-right:0.00pt;mso-wrap-distance-bottom:0.00pt;z-index:1;" stroked="false">
                      <v:imagedata r:id="rId82" o:title=""/>
                      <o:lock v:ext="edit" rotation="t"/>
                    </v:shape>
                  </w:pict>
                </mc:Fallback>
              </mc:AlternateContent>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eastAsia="Arial" w:cs="Arial"/>
                <w:sz w:val="22"/>
                <w:szCs w:val="22"/>
                <w:lang w:val="fr-FR" w:eastAsia="zh-CN" w:bidi="ar-SA"/>
              </w:rPr>
              <w:t xml:space="preserve">here the properties one, </w:t>
            </w:r>
            <w:r>
              <w:rPr>
                <w:rFonts w:ascii="Consolas" w:hAnsi="Consolas" w:eastAsia="Consolas" w:cs="Consolas"/>
                <w:sz w:val="22"/>
                <w:szCs w:val="22"/>
                <w:shd w:val="clear" w:color="auto" w:fill="efefef"/>
                <w:lang w:val="fr-FR" w:eastAsia="zh-CN" w:bidi="ar-SA"/>
              </w:rPr>
              <w:t xml:space="preserve">rdfs:label@fr</w:t>
            </w:r>
            <w:r>
              <w:rPr>
                <w:rFonts w:eastAsia="Arial" w:cs="Arial"/>
                <w:sz w:val="22"/>
                <w:szCs w:val="22"/>
                <w:lang w:val="fr-FR" w:eastAsia="zh-CN" w:bidi="ar-SA"/>
              </w:rPr>
              <w:t xml:space="preserve"> and </w:t>
            </w:r>
            <w:r>
              <w:rPr>
                <w:rFonts w:ascii="Consolas" w:hAnsi="Consolas" w:eastAsia="Consolas" w:cs="Consolas"/>
                <w:sz w:val="22"/>
                <w:szCs w:val="22"/>
                <w:shd w:val="clear" w:color="auto" w:fill="efefef"/>
                <w:lang w:val="fr-FR" w:eastAsia="zh-CN" w:bidi="ar-SA"/>
              </w:rPr>
              <w:t xml:space="preserve">core:tooltip@fr</w:t>
            </w:r>
            <w:r>
              <w:rPr>
                <w:rFonts w:eastAsia="Arial" w:cs="Arial"/>
                <w:sz w:val="22"/>
                <w:szCs w:val="22"/>
                <w:lang w:val="fr-FR" w:eastAsia="zh-CN" w:bidi="ar-SA"/>
              </w:rPr>
              <w:t xml:space="preserve"> again :</w:t>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831840" cy="2590800"/>
                      <wp:effectExtent l="0" t="0" r="0" b="0"/>
                      <wp:docPr id="58"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2.png" descr=""/>
                              <pic:cNvPicPr>
                                <a:picLocks noChangeAspect="1"/>
                              </pic:cNvPicPr>
                              <pic:nvPr/>
                            </pic:nvPicPr>
                            <pic:blipFill>
                              <a:blip r:embed="rId83"/>
                              <a:stretch/>
                            </pic:blipFill>
                            <pic:spPr bwMode="auto">
                              <a:xfrm>
                                <a:off x="0" y="0"/>
                                <a:ext cx="5831840" cy="25908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59.20pt;height:204.00pt;mso-wrap-distance-left:0.00pt;mso-wrap-distance-top:0.00pt;mso-wrap-distance-right:0.00pt;mso-wrap-distance-bottom:0.00pt;z-index:1;" stroked="false">
                      <v:imagedata r:id="rId83" o:title=""/>
                      <o:lock v:ext="edit" rotation="t"/>
                    </v:shape>
                  </w:pict>
                </mc:Fallback>
              </mc:AlternateContent>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This makes it possible to have a Sparnatural interface in French, by adjusting the “src” attribute of the &lt;spar-natural&gt; element in the HTML page to “fr”:</w: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831840" cy="1422400"/>
                      <wp:effectExtent l="0" t="0" r="0" b="0"/>
                      <wp:docPr id="59"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8.png" descr=""/>
                              <pic:cNvPicPr>
                                <a:picLocks noChangeAspect="1"/>
                              </pic:cNvPicPr>
                              <pic:nvPr/>
                            </pic:nvPicPr>
                            <pic:blipFill>
                              <a:blip r:embed="rId84"/>
                              <a:stretch/>
                            </pic:blipFill>
                            <pic:spPr bwMode="auto">
                              <a:xfrm>
                                <a:off x="0" y="0"/>
                                <a:ext cx="5831840" cy="1422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59.20pt;height:112.00pt;mso-wrap-distance-left:0.00pt;mso-wrap-distance-top:0.00pt;mso-wrap-distance-right:0.00pt;mso-wrap-distance-bottom:0.00pt;z-index:1;" stroked="false">
                      <v:imagedata r:id="rId84" o:title=""/>
                      <o:lock v:ext="edit" rotation="t"/>
                    </v:shape>
                  </w:pict>
                </mc:Fallback>
              </mc:AlternateConten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c>
      </w:tr>
    </w:tbl>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9"/>
        <w:pBdr/>
        <w:spacing/>
        <w:ind/>
        <w:rPr>
          <w:rFonts w:ascii="Arial" w:hAnsi="Arial" w:eastAsia="Arial" w:cs="Arial"/>
          <w:sz w:val="22"/>
          <w:szCs w:val="22"/>
          <w:lang w:val="fr-FR" w:eastAsia="zh-CN" w:bidi="ar-SA"/>
        </w:rPr>
      </w:pPr>
      <w:r/>
      <w:bookmarkStart w:id="37" w:name="_vywue8uy8rse"/>
      <w:r/>
      <w:bookmarkEnd w:id="37"/>
      <w:r>
        <w:t xml:space="preserve">Displaying labels in the result table</w:t>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80"/>
        <w:pBdr/>
        <w:spacing/>
        <w:ind/>
        <w:rPr>
          <w:rFonts w:ascii="Arial" w:hAnsi="Arial" w:eastAsia="Arial" w:cs="Arial"/>
          <w:sz w:val="22"/>
          <w:szCs w:val="22"/>
          <w:lang w:val="fr-FR" w:eastAsia="zh-CN" w:bidi="ar-SA"/>
        </w:rPr>
      </w:pPr>
      <w:r/>
      <w:bookmarkStart w:id="38" w:name="_kmiilevbt32l"/>
      <w:r/>
      <w:bookmarkEnd w:id="38"/>
      <w:r>
        <w:t xml:space="preserve">Default label properties</w:t>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t xml:space="preserve">By default, when triggering a query, you will get a list of URIs as result. URIs ar</w:t>
      </w:r>
      <w:r>
        <w:t xml:space="preserve">e not very nice to display for users, who will want to see a clickable human-readable label instead. Sparnatural allows to indicate what is the label property to use when running the query and displaying the results in the table. To do this, populate the “</w:t>
      </w:r>
      <w:r>
        <w:rPr>
          <w:rFonts w:ascii="Consolas" w:hAnsi="Consolas" w:eastAsia="Consolas" w:cs="Consolas"/>
          <w:u w:val="single"/>
        </w:rPr>
        <w:t xml:space="preserve">core:defaultLabelProperty</w:t>
      </w:r>
      <w:r>
        <w:t xml:space="preserve">” column in the “Classes” tab, with the URI </w:t>
      </w:r>
      <w:r>
        <w:t xml:space="preserve">of one of the properties from the “Properties” tab. This property then becomes the default label property of this class and will be automatically fetched whenever this class is selected as a column in the result set, with the “eye” icon of an orange arrow.</w:t>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t xml:space="preserve">The property you refer to can be any property from the Properties tab. In practice it will usually correspond to a property that has in its range a Class that is indicated as an </w:t>
      </w:r>
      <w:r>
        <w:rPr>
          <w:rFonts w:ascii="Consolas" w:hAnsi="Consolas" w:eastAsia="Consolas" w:cs="Consolas"/>
          <w:u w:val="single"/>
        </w:rPr>
        <w:t xml:space="preserve">rdfs:subClassOf</w:t>
      </w:r>
      <w:r>
        <w:t xml:space="preserve"> of </w:t>
      </w:r>
      <w:r>
        <w:rPr>
          <w:rFonts w:ascii="Consolas" w:hAnsi="Consolas" w:eastAsia="Consolas" w:cs="Consolas"/>
          <w:shd w:val="clear" w:color="auto" w:fill="efefef"/>
        </w:rPr>
        <w:t xml:space="preserve">rdfs:Literal</w:t>
      </w:r>
      <w:r>
        <w:t xml:space="preserve"> because it is a Literal property. Typical default label properties correspond to </w:t>
      </w:r>
      <w:r>
        <w:rPr>
          <w:rFonts w:ascii="Consolas" w:hAnsi="Consolas" w:eastAsia="Consolas" w:cs="Consolas"/>
          <w:shd w:val="clear" w:color="auto" w:fill="efefef"/>
        </w:rPr>
        <w:t xml:space="preserve">rdfs:label</w:t>
      </w:r>
      <w:r>
        <w:t xml:space="preserve">, </w:t>
      </w:r>
      <w:r>
        <w:rPr>
          <w:rFonts w:ascii="Consolas" w:hAnsi="Consolas" w:eastAsia="Consolas" w:cs="Consolas"/>
          <w:shd w:val="clear" w:color="auto" w:fill="efefef"/>
        </w:rPr>
        <w:t xml:space="preserve">foaf:name</w:t>
      </w:r>
      <w:r>
        <w:t xml:space="preserve">, </w:t>
      </w:r>
      <w:r>
        <w:rPr>
          <w:rFonts w:ascii="Consolas" w:hAnsi="Consolas" w:eastAsia="Consolas" w:cs="Consolas"/>
          <w:shd w:val="clear" w:color="auto" w:fill="efefef"/>
        </w:rPr>
        <w:t xml:space="preserve">skos:prefLabel</w:t>
      </w:r>
      <w:r>
        <w:t xml:space="preserve">, etc.</w:t>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t xml:space="preserve">The property you refer to can use the “this:” namespace and be mapped to an underlying SPARQL property path in its </w:t>
      </w:r>
      <w:r>
        <w:rPr>
          <w:rFonts w:ascii="Consolas" w:hAnsi="Consolas" w:eastAsia="Consolas" w:cs="Consolas"/>
          <w:u w:val="single"/>
        </w:rPr>
        <w:t xml:space="preserve">core:sparqlString</w:t>
      </w:r>
      <w:r>
        <w:t xml:space="preserve"> column.</w:t>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keepNext w:val="false"/>
        <w:keepLines w:val="false"/>
        <w:pageBreakBefore w:val="false"/>
        <w:widowControl w:val="true"/>
        <w:pBdr/>
        <w:shd w:val="clear" w:color="auto" w:fill="auto"/>
        <w:spacing w:after="0" w:before="0" w:line="276" w:lineRule="auto"/>
        <w:ind w:right="0" w:firstLine="0" w:left="0"/>
        <w:jc w:val="left"/>
        <w:rPr>
          <w:rFonts w:ascii="Arial" w:hAnsi="Arial" w:eastAsia="Arial" w:cs="Arial"/>
          <w:sz w:val="22"/>
          <w:szCs w:val="22"/>
          <w:lang w:val="fr-FR" w:eastAsia="zh-CN" w:bidi="ar-SA"/>
        </w:rPr>
      </w:pPr>
      <w:r>
        <w:t xml:space="preserve">Concretely, this means the following: when selecting an </w:t>
      </w:r>
      <w:ins w:id="354" w:author="Auteur inconnu" w:date="2024-07-11T15:36:28Z">
        <w:r>
          <w:t xml:space="preserve">E</w:t>
        </w:r>
      </w:ins>
      <w:del w:id="355" w:author="Auteur inconnu" w:date="2024-07-11T15:36:28Z">
        <w:r>
          <w:delText xml:space="preserve">e</w:delText>
        </w:r>
      </w:del>
      <w:r>
        <w:t xml:space="preserve">ntity from the query builder, for</w:t>
      </w:r>
      <w:r>
        <w:rPr>
          <w:rFonts w:ascii="Consolas" w:hAnsi="Consolas" w:eastAsia="Consolas" w:cs="Consolas"/>
          <w:shd w:val="clear" w:color="auto" w:fill="efefef"/>
        </w:rPr>
        <w:t xml:space="preserve"> </w:t>
      </w:r>
      <w:r>
        <w:t xml:space="preserve">example “Person”, Sparnatural will generate a variable “?Person_4”. If the “Person” class is annotated with “</w:t>
      </w:r>
      <w:r>
        <w:rPr>
          <w:rFonts w:ascii="Consolas" w:hAnsi="Consolas" w:eastAsia="Consolas" w:cs="Consolas"/>
          <w:u w:val="single"/>
        </w:rPr>
        <w:t xml:space="preserve">core:defaultLabelProperty</w:t>
      </w:r>
      <w:r>
        <w:t xml:space="preserve">” that points to a property in your configuration, Sparnatural will automatically return the variable “?Person_4_label” populated with the property.</w:t>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keepNext w:val="false"/>
        <w:keepLines w:val="false"/>
        <w:pageBreakBefore w:val="false"/>
        <w:widowControl w:val="true"/>
        <w:pBdr>
          <w:top w:val="single" w:color="000000" w:sz="8" w:space="2"/>
          <w:left w:val="single" w:color="000000" w:sz="8" w:space="2"/>
          <w:bottom w:val="single" w:color="000000" w:sz="8" w:space="2"/>
          <w:right w:val="single" w:color="000000" w:sz="8" w:space="2"/>
        </w:pBdr>
        <w:shd w:val="clear" w:color="auto" w:fill="auto"/>
        <w:spacing w:after="0" w:before="0" w:line="276" w:lineRule="auto"/>
        <w:ind w:right="0" w:firstLine="0"/>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421005" cy="338455"/>
                <wp:effectExtent l="0" t="0" r="0" b="0"/>
                <wp:docPr id="6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9" descr=""/>
                        <pic:cNvPicPr>
                          <a:picLocks noChangeAspect="1"/>
                        </pic:cNvPicPr>
                        <pic:nvPr/>
                      </pic:nvPicPr>
                      <pic:blipFill>
                        <a:blip r:embed="rId12"/>
                        <a:stretch/>
                      </pic:blipFill>
                      <pic:spPr bwMode="auto">
                        <a:xfrm>
                          <a:off x="0" y="0"/>
                          <a:ext cx="421005" cy="3384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33.15pt;height:26.65pt;mso-wrap-distance-left:0.00pt;mso-wrap-distance-top:0.00pt;mso-wrap-distance-right:0.00pt;mso-wrap-distance-bottom:0.00pt;z-index:1;" stroked="false">
                <v:imagedata r:id="rId12" o:title=""/>
                <o:lock v:ext="edit" rotation="t"/>
              </v:shape>
            </w:pict>
          </mc:Fallback>
        </mc:AlternateContent>
      </w:r>
      <w:r>
        <w:rPr>
          <w:b/>
          <w:u w:val="single"/>
        </w:rPr>
        <w:t xml:space="preserve">Advanced note</w:t>
      </w:r>
      <w:r>
        <w:t xml:space="preserve">: you can mark the default label property as optional, with </w:t>
      </w:r>
      <w:r>
        <w:rPr>
          <w:rFonts w:ascii="Consolas" w:hAnsi="Consolas" w:eastAsia="Consolas" w:cs="Consolas"/>
          <w:u w:val="single"/>
        </w:rPr>
        <w:t xml:space="preserve">core:enableOptional</w:t>
      </w:r>
      <w:r>
        <w:t xml:space="preserve">. Sparnatural will honor this by always returning the xxxx_label in the</w:t>
      </w:r>
      <w:r>
        <w:rPr>
          <w:rFonts w:ascii="Consolas" w:hAnsi="Consolas" w:eastAsia="Consolas" w:cs="Consolas"/>
          <w:shd w:val="clear" w:color="auto" w:fill="efefef"/>
        </w:rPr>
        <w:t xml:space="preserve"> </w:t>
      </w:r>
      <w:r>
        <w:t xml:space="preserve">query and populating it only when it is known (as opposed to not returning the row if the property is missing on an item).</w:t>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344805" cy="275590"/>
                <wp:effectExtent l="0" t="0" r="0" b="0"/>
                <wp:docPr id="6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0" descr=""/>
                        <pic:cNvPicPr>
                          <a:picLocks noChangeAspect="1"/>
                        </pic:cNvPicPr>
                        <pic:nvPr/>
                      </pic:nvPicPr>
                      <pic:blipFill>
                        <a:blip r:embed="rId13"/>
                        <a:stretch/>
                      </pic:blipFill>
                      <pic:spPr bwMode="auto">
                        <a:xfrm>
                          <a:off x="0" y="0"/>
                          <a:ext cx="344805" cy="275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27.15pt;height:21.70pt;mso-wrap-distance-left:0.00pt;mso-wrap-distance-top:0.00pt;mso-wrap-distance-right:0.00pt;mso-wrap-distance-bottom:0.00pt;z-index:1;" stroked="false">
                <v:imagedata r:id="rId13" o:title=""/>
                <o:lock v:ext="edit" rotation="t"/>
              </v:shape>
            </w:pict>
          </mc:Fallback>
        </mc:AlternateContent>
      </w:r>
      <w:r>
        <w:rPr>
          <w:b/>
          <w:u w:val="single"/>
        </w:rPr>
        <w:t xml:space="preserve">Tip</w:t>
      </w:r>
      <w:r>
        <w:t xml:space="preserve">: sometimes the default label property for a class is available to the user as a property that can be searched on. For example Persons might have “name” as their default label property, and you want the user to search on</w:t>
      </w:r>
      <w:r>
        <w:t xml:space="preserve"> person names with an autocomplete widget. But sometimes you want the default label property to be hidden in the query builder, and you simply need it to be fetched in the result table. In that case, proceed exactly as normal, except that you don’t set an </w:t>
      </w:r>
      <w:r>
        <w:rPr>
          <w:rFonts w:ascii="Consolas" w:hAnsi="Consolas" w:eastAsia="Consolas" w:cs="Consolas"/>
          <w:u w:val="single"/>
        </w:rPr>
        <w:t xml:space="preserve">rdfs:domain</w:t>
      </w:r>
      <w:r>
        <w:t xml:space="preserve"> on the property used as the default label property. Leave the </w:t>
      </w:r>
      <w:r>
        <w:rPr>
          <w:rFonts w:ascii="Consolas" w:hAnsi="Consolas" w:eastAsia="Consolas" w:cs="Consolas"/>
          <w:u w:val="single"/>
        </w:rPr>
        <w:t xml:space="preserve">rdfs:domain</w:t>
      </w:r>
      <w:r>
        <w:t xml:space="preserve"> column empty for that property. Properties without domain are still part of the configuration but hidden in the query builder.</w:t>
      </w:r>
      <w:r>
        <w:rPr>
          <w:rFonts w:ascii="Arial" w:hAnsi="Arial" w:eastAsia="Arial" w:cs="Arial"/>
          <w:sz w:val="22"/>
          <w:szCs w:val="22"/>
          <w:lang w:val="fr-FR" w:eastAsia="zh-CN" w:bidi="ar-SA"/>
        </w:rPr>
      </w:r>
    </w:p>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778"/>
              <w:widowControl w:val="false"/>
              <w:pBdr/>
              <w:spacing w:after="0" w:before="0" w:line="240"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In this case we decided to display the Manufacturer’s names by using the </w:t>
            </w:r>
            <w:r>
              <w:rPr>
                <w:rFonts w:ascii="Consolas" w:hAnsi="Consolas" w:eastAsia="Consolas" w:cs="Consolas"/>
                <w:sz w:val="22"/>
                <w:szCs w:val="22"/>
                <w:shd w:val="clear" w:color="auto" w:fill="efefef"/>
                <w:lang w:val="fr-FR" w:eastAsia="zh-CN" w:bidi="ar-SA"/>
              </w:rPr>
              <w:t xml:space="preserve">odb:name</w:t>
            </w:r>
            <w:r>
              <w:rPr>
                <w:rFonts w:eastAsia="Arial" w:cs="Arial"/>
                <w:sz w:val="22"/>
                <w:szCs w:val="22"/>
                <w:lang w:val="fr-FR" w:eastAsia="zh-CN" w:bidi="ar-SA"/>
              </w:rPr>
              <w:t xml:space="preserve"> property as a default label, the VIN number for the Vehicles (</w:t>
            </w:r>
            <w:r>
              <w:rPr>
                <w:rFonts w:ascii="Consolas" w:hAnsi="Consolas" w:eastAsia="Consolas" w:cs="Consolas"/>
                <w:sz w:val="22"/>
                <w:szCs w:val="22"/>
                <w:shd w:val="clear" w:color="auto" w:fill="efefef"/>
                <w:lang w:val="fr-FR" w:eastAsia="zh-CN" w:bidi="ar-SA"/>
              </w:rPr>
              <w:t xml:space="preserve">odb:VIN</w:t>
            </w:r>
            <w:r>
              <w:rPr>
                <w:rFonts w:eastAsia="Arial" w:cs="Arial"/>
                <w:sz w:val="22"/>
                <w:szCs w:val="22"/>
                <w:lang w:val="fr-FR" w:eastAsia="zh-CN" w:bidi="ar-SA"/>
              </w:rPr>
              <w:t xml:space="preserve">), the </w:t>
            </w:r>
            <w:r>
              <w:rPr>
                <w:rFonts w:ascii="Consolas" w:hAnsi="Consolas" w:eastAsia="Consolas" w:cs="Consolas"/>
                <w:sz w:val="22"/>
                <w:szCs w:val="22"/>
                <w:shd w:val="clear" w:color="auto" w:fill="efefef"/>
                <w:lang w:val="fr-FR" w:eastAsia="zh-CN" w:bidi="ar-SA"/>
              </w:rPr>
              <w:t xml:space="preserve">this:symptomLabel</w:t>
            </w:r>
            <w:r>
              <w:rPr>
                <w:rFonts w:eastAsia="Arial" w:cs="Arial"/>
                <w:sz w:val="22"/>
                <w:szCs w:val="22"/>
                <w:lang w:val="fr-FR" w:eastAsia="zh-CN" w:bidi="ar-SA"/>
              </w:rPr>
              <w:t xml:space="preserve"> for Symptoms and the </w:t>
            </w:r>
            <w:r>
              <w:rPr>
                <w:rFonts w:ascii="Consolas" w:hAnsi="Consolas" w:eastAsia="Consolas" w:cs="Consolas"/>
                <w:sz w:val="22"/>
                <w:szCs w:val="22"/>
                <w:shd w:val="clear" w:color="auto" w:fill="efefef"/>
                <w:lang w:val="fr-FR" w:eastAsia="zh-CN" w:bidi="ar-SA"/>
              </w:rPr>
              <w:t xml:space="preserve">this:componentLabel </w:t>
            </w:r>
            <w:r>
              <w:rPr>
                <w:rFonts w:eastAsia="Arial" w:cs="Arial"/>
                <w:sz w:val="22"/>
                <w:szCs w:val="22"/>
                <w:lang w:val="fr-FR" w:eastAsia="zh-CN" w:bidi="ar-SA"/>
              </w:rPr>
              <w:t xml:space="preserve">for the Components. This is specified in the </w:t>
            </w:r>
            <w:r>
              <w:rPr>
                <w:rFonts w:ascii="Consolas" w:hAnsi="Consolas" w:eastAsia="Consolas" w:cs="Consolas"/>
                <w:sz w:val="22"/>
                <w:szCs w:val="22"/>
                <w:u w:val="single"/>
                <w:lang w:val="fr-FR" w:eastAsia="zh-CN" w:bidi="ar-SA"/>
              </w:rPr>
              <w:t xml:space="preserve">core:defaultLabelProperty</w:t>
            </w:r>
            <w:r>
              <w:rPr>
                <w:rFonts w:eastAsia="Arial" w:cs="Arial"/>
                <w:sz w:val="22"/>
                <w:szCs w:val="22"/>
                <w:lang w:val="fr-FR" w:eastAsia="zh-CN" w:bidi="ar-SA"/>
              </w:rPr>
              <w:t xml:space="preserve"> column :</w:t>
            </w:r>
            <w:r>
              <w:rPr>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831840" cy="1409700"/>
                      <wp:effectExtent l="0" t="0" r="0" b="0"/>
                      <wp:docPr id="62"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4.png" descr=""/>
                              <pic:cNvPicPr>
                                <a:picLocks noChangeAspect="1"/>
                              </pic:cNvPicPr>
                              <pic:nvPr/>
                            </pic:nvPicPr>
                            <pic:blipFill>
                              <a:blip r:embed="rId85"/>
                              <a:stretch/>
                            </pic:blipFill>
                            <pic:spPr bwMode="auto">
                              <a:xfrm>
                                <a:off x="0" y="0"/>
                                <a:ext cx="5831840" cy="14097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59.20pt;height:111.00pt;mso-wrap-distance-left:0.00pt;mso-wrap-distance-top:0.00pt;mso-wrap-distance-right:0.00pt;mso-wrap-distance-bottom:0.00pt;z-index:1;" stroked="false">
                      <v:imagedata r:id="rId85" o:title=""/>
                      <o:lock v:ext="edit" rotation="t"/>
                    </v:shape>
                  </w:pict>
                </mc:Fallback>
              </mc:AlternateConten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The result in the query builder is much more explicit and user-friendly than simple plain URIs !</w: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831840" cy="2705100"/>
                      <wp:effectExtent l="0" t="0" r="0" b="0"/>
                      <wp:docPr id="63"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5.png" descr=""/>
                              <pic:cNvPicPr>
                                <a:picLocks noChangeAspect="1"/>
                              </pic:cNvPicPr>
                              <pic:nvPr/>
                            </pic:nvPicPr>
                            <pic:blipFill>
                              <a:blip r:embed="rId86"/>
                              <a:stretch/>
                            </pic:blipFill>
                            <pic:spPr bwMode="auto">
                              <a:xfrm>
                                <a:off x="0" y="0"/>
                                <a:ext cx="5831840" cy="2705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59.20pt;height:213.00pt;mso-wrap-distance-left:0.00pt;mso-wrap-distance-top:0.00pt;mso-wrap-distance-right:0.00pt;mso-wrap-distance-bottom:0.00pt;z-index:1;" stroked="false">
                      <v:imagedata r:id="rId86" o:title=""/>
                      <o:lock v:ext="edit" rotation="t"/>
                    </v:shape>
                  </w:pict>
                </mc:Fallback>
              </mc:AlternateConten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c>
      </w:tr>
    </w:tbl>
    <w:p>
      <w:pPr>
        <w:pStyle w:val="778"/>
        <w:pBdr/>
        <w:spacing/>
        <w:ind w:firstLine="0" w:left="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80"/>
        <w:pBdr/>
        <w:spacing/>
        <w:ind/>
        <w:rPr>
          <w:rFonts w:ascii="Arial" w:hAnsi="Arial" w:eastAsia="Arial" w:cs="Arial"/>
          <w:sz w:val="22"/>
          <w:szCs w:val="22"/>
          <w:lang w:val="fr-FR" w:eastAsia="zh-CN" w:bidi="ar-SA"/>
        </w:rPr>
      </w:pPr>
      <w:r/>
      <w:bookmarkStart w:id="39" w:name="_9oti0ryxotc7"/>
      <w:r/>
      <w:bookmarkEnd w:id="39"/>
      <w:r>
        <w:t xml:space="preserve">Multilingual default label properties</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By default, when fetching the default label property</w:t>
      </w:r>
      <w:r>
        <w:t xml:space="preserve">, Sparnatural will not apply any language filter; so multiple values will be retrieved in case the label property holds multilingual values. In order to instruct Sparnatural to retrieve the default label property only in the current user language, set the </w:t>
      </w:r>
      <w:r>
        <w:rPr>
          <w:rFonts w:ascii="Consolas" w:hAnsi="Consolas" w:eastAsia="Consolas" w:cs="Consolas"/>
          <w:u w:val="single"/>
        </w:rPr>
        <w:t xml:space="preserve">core:isMultilingual</w:t>
      </w:r>
      <w:r>
        <w:t xml:space="preserve"> column of that property to true.</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778"/>
              <w:widowControl w:val="false"/>
              <w:pBdr/>
              <w:spacing w:after="0" w:before="0" w:line="240"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eastAsia="Arial" w:cs="Arial"/>
                <w:sz w:val="22"/>
                <w:szCs w:val="22"/>
                <w:lang w:val="fr-FR" w:eastAsia="zh-CN" w:bidi="ar-SA"/>
              </w:rPr>
              <w:t xml:space="preserve">In the example data of the cars ontology, labels of components are multilingual, e.g. “Engine”@en and “Moteur”@fr. They are declared in the</w:t>
            </w:r>
            <w:r>
              <w:rPr>
                <w:rFonts w:ascii="Consolas" w:hAnsi="Consolas" w:eastAsia="Consolas" w:cs="Consolas"/>
                <w:sz w:val="22"/>
                <w:szCs w:val="22"/>
                <w:shd w:val="clear" w:color="auto" w:fill="efefef"/>
                <w:lang w:val="fr-FR" w:eastAsia="zh-CN" w:bidi="ar-SA"/>
              </w:rPr>
              <w:t xml:space="preserve"> this:componentLabel</w:t>
            </w:r>
            <w:r>
              <w:rPr>
                <w:rFonts w:eastAsia="Arial" w:cs="Arial"/>
                <w:sz w:val="22"/>
                <w:szCs w:val="22"/>
                <w:lang w:val="fr-FR" w:eastAsia="zh-CN" w:bidi="ar-SA"/>
              </w:rPr>
              <w:t xml:space="preserve"> configuration property. In order to indicate to Sparnatural that only the label in the current user language should be retrieved, we set “TRUE” in the </w:t>
            </w:r>
            <w:r>
              <w:rPr>
                <w:rFonts w:ascii="Consolas" w:hAnsi="Consolas" w:eastAsia="Consolas" w:cs="Consolas"/>
                <w:sz w:val="22"/>
                <w:szCs w:val="22"/>
                <w:u w:val="single"/>
                <w:lang w:val="fr-FR" w:eastAsia="zh-CN" w:bidi="ar-SA"/>
              </w:rPr>
              <w:t xml:space="preserve">core:isMultilingual</w:t>
            </w:r>
            <w:r>
              <w:rPr>
                <w:rFonts w:eastAsia="Arial" w:cs="Arial"/>
                <w:sz w:val="22"/>
                <w:szCs w:val="22"/>
                <w:lang w:val="fr-FR" w:eastAsia="zh-CN" w:bidi="ar-SA"/>
              </w:rPr>
              <w:t xml:space="preserve"> column:</w:t>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696585" cy="1265555"/>
                      <wp:effectExtent l="0" t="0" r="0" b="0"/>
                      <wp:docPr id="6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3.png" descr=""/>
                              <pic:cNvPicPr>
                                <a:picLocks noChangeAspect="1"/>
                              </pic:cNvPicPr>
                              <pic:nvPr/>
                            </pic:nvPicPr>
                            <pic:blipFill>
                              <a:blip r:embed="rId87"/>
                              <a:stretch/>
                            </pic:blipFill>
                            <pic:spPr bwMode="auto">
                              <a:xfrm>
                                <a:off x="0" y="0"/>
                                <a:ext cx="5696585" cy="1265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48.55pt;height:99.65pt;mso-wrap-distance-left:0.00pt;mso-wrap-distance-top:0.00pt;mso-wrap-distance-right:0.00pt;mso-wrap-distance-bottom:0.00pt;z-index:1;" stroked="false">
                      <v:imagedata r:id="rId87" o:title=""/>
                      <o:lock v:ext="edit" rotation="t"/>
                    </v:shape>
                  </w:pict>
                </mc:Fallback>
              </mc:AlternateContent>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eastAsia="Arial" w:cs="Arial"/>
                <w:sz w:val="22"/>
                <w:szCs w:val="22"/>
                <w:lang w:val="fr-FR" w:eastAsia="zh-CN" w:bidi="ar-SA"/>
              </w:rPr>
              <w:t xml:space="preserve">We can see that only French labels are retrieved in the result table, when Sparnatural is set to French:</w:t>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715635" cy="3296920"/>
                      <wp:effectExtent l="0" t="0" r="0" b="0"/>
                      <wp:docPr id="65"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5.png" descr=""/>
                              <pic:cNvPicPr>
                                <a:picLocks noChangeAspect="1"/>
                              </pic:cNvPicPr>
                              <pic:nvPr/>
                            </pic:nvPicPr>
                            <pic:blipFill>
                              <a:blip r:embed="rId88"/>
                              <a:stretch/>
                            </pic:blipFill>
                            <pic:spPr bwMode="auto">
                              <a:xfrm>
                                <a:off x="0" y="0"/>
                                <a:ext cx="5715635" cy="32969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50.05pt;height:259.60pt;mso-wrap-distance-left:0.00pt;mso-wrap-distance-top:0.00pt;mso-wrap-distance-right:0.00pt;mso-wrap-distance-bottom:0.00pt;z-index:1;" stroked="false">
                      <v:imagedata r:id="rId88" o:title=""/>
                      <o:lock v:ext="edit" rotation="t"/>
                    </v:shape>
                  </w:pict>
                </mc:Fallback>
              </mc:AlternateContent>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c>
      </w:tr>
    </w:tbl>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9"/>
        <w:pBdr/>
        <w:spacing/>
        <w:ind/>
        <w:rPr>
          <w:rFonts w:ascii="Arial" w:hAnsi="Arial" w:eastAsia="Arial" w:cs="Arial"/>
          <w:sz w:val="22"/>
          <w:szCs w:val="22"/>
          <w:lang w:val="fr-FR" w:eastAsia="zh-CN" w:bidi="ar-SA"/>
        </w:rPr>
      </w:pPr>
      <w:r/>
      <w:bookmarkStart w:id="40" w:name="_eu15p0ikcysq"/>
      <w:r/>
      <w:bookmarkEnd w:id="40"/>
      <w:r>
        <w:t xml:space="preserve">Advanced configuration</w:t>
      </w:r>
      <w:r>
        <w:rPr>
          <w:rFonts w:ascii="Arial" w:hAnsi="Arial" w:eastAsia="Arial" w:cs="Arial"/>
          <w:sz w:val="22"/>
          <w:szCs w:val="22"/>
          <w:lang w:val="fr-FR" w:eastAsia="zh-CN" w:bidi="ar-SA"/>
        </w:rPr>
      </w:r>
    </w:p>
    <w:p>
      <w:pPr>
        <w:pStyle w:val="780"/>
        <w:pBdr/>
        <w:spacing/>
        <w:ind/>
        <w:rPr>
          <w:rFonts w:ascii="Arial" w:hAnsi="Arial" w:eastAsia="Arial" w:cs="Arial"/>
          <w:sz w:val="22"/>
          <w:szCs w:val="22"/>
          <w:lang w:val="fr-FR" w:eastAsia="zh-CN" w:bidi="ar-SA"/>
        </w:rPr>
      </w:pPr>
      <w:r/>
      <w:bookmarkStart w:id="41" w:name="_w2emliijpepk"/>
      <w:r/>
      <w:bookmarkEnd w:id="41"/>
      <w:r>
        <w:t xml:space="preserve">Advanced configuration : creating custom datasources</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Creating a custom datasource to populate a list property or an autocomplete property is possible by providing your custom SPARQL query. To do this you need to be proficient with SPARQL.</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To create your custom datasource, go to the “Datasources” tab of the configuration file, and:</w:t>
      </w:r>
      <w:r>
        <w:rPr>
          <w:rFonts w:ascii="Arial" w:hAnsi="Arial" w:eastAsia="Arial" w:cs="Arial"/>
          <w:sz w:val="22"/>
          <w:szCs w:val="22"/>
          <w:lang w:val="fr-FR" w:eastAsia="zh-CN" w:bidi="ar-SA"/>
        </w:rPr>
      </w:r>
    </w:p>
    <w:p>
      <w:pPr>
        <w:pStyle w:val="778"/>
        <w:numPr>
          <w:ilvl w:val="0"/>
          <w:numId w:val="6"/>
        </w:numPr>
        <w:pBdr/>
        <w:spacing w:after="0" w:before="0"/>
        <w:ind w:hanging="360" w:left="720"/>
        <w:rPr>
          <w:u w:val="none"/>
        </w:rPr>
      </w:pPr>
      <w:r>
        <w:t xml:space="preserve">Add a line, with your datasource URI in column A, in the “this:” namespace</w:t>
      </w:r>
      <w:r>
        <w:rPr>
          <w:u w:val="none"/>
        </w:rPr>
      </w:r>
    </w:p>
    <w:p>
      <w:pPr>
        <w:pStyle w:val="778"/>
        <w:numPr>
          <w:ilvl w:val="0"/>
          <w:numId w:val="6"/>
        </w:numPr>
        <w:pBdr/>
        <w:spacing w:after="0" w:before="0"/>
        <w:ind w:hanging="360" w:left="720"/>
        <w:rPr>
          <w:rFonts w:ascii="Arial" w:hAnsi="Arial" w:eastAsia="Arial" w:cs="Arial"/>
          <w:sz w:val="22"/>
          <w:szCs w:val="22"/>
          <w:lang w:val="fr-FR" w:eastAsia="zh-CN" w:bidi="ar-SA"/>
        </w:rPr>
      </w:pPr>
      <w:r>
        <w:t xml:space="preserve">in column </w:t>
      </w:r>
      <w:r>
        <w:rPr>
          <w:rFonts w:ascii="Consolas" w:hAnsi="Consolas" w:eastAsia="Consolas" w:cs="Consolas"/>
          <w:u w:val="single"/>
        </w:rPr>
        <w:t xml:space="preserve">rdf:type</w:t>
      </w:r>
      <w:r>
        <w:t xml:space="preserve">, set the value </w:t>
      </w:r>
      <w:r>
        <w:rPr>
          <w:rFonts w:ascii="Consolas" w:hAnsi="Consolas" w:eastAsia="Consolas" w:cs="Consolas"/>
          <w:shd w:val="clear" w:color="auto" w:fill="efefef"/>
        </w:rPr>
        <w:t xml:space="preserve">datasources:SparqlDatasource</w:t>
      </w:r>
      <w:r>
        <w:rPr>
          <w:rFonts w:ascii="Arial" w:hAnsi="Arial" w:eastAsia="Arial" w:cs="Arial"/>
          <w:sz w:val="22"/>
          <w:szCs w:val="22"/>
          <w:lang w:val="fr-FR" w:eastAsia="zh-CN" w:bidi="ar-SA"/>
        </w:rPr>
      </w:r>
    </w:p>
    <w:p>
      <w:pPr>
        <w:pStyle w:val="778"/>
        <w:numPr>
          <w:ilvl w:val="0"/>
          <w:numId w:val="6"/>
        </w:numPr>
        <w:pBdr/>
        <w:spacing w:after="0" w:before="0"/>
        <w:ind w:hanging="360" w:left="720"/>
        <w:rPr>
          <w:u w:val="none"/>
        </w:rPr>
      </w:pPr>
      <w:r>
        <w:t xml:space="preserve">in column </w:t>
      </w:r>
      <w:r>
        <w:rPr>
          <w:rFonts w:ascii="Consolas" w:hAnsi="Consolas" w:eastAsia="Consolas" w:cs="Consolas"/>
          <w:u w:val="single"/>
        </w:rPr>
        <w:t xml:space="preserve">datasources:queryString</w:t>
      </w:r>
      <w:r>
        <w:t xml:space="preserve">, enter the SPARQL query, including all its prefixes.</w:t>
      </w:r>
      <w:r>
        <w:rPr>
          <w:u w:val="none"/>
        </w:rPr>
      </w:r>
    </w:p>
    <w:p>
      <w:pPr>
        <w:pStyle w:val="778"/>
        <w:numPr>
          <w:ilvl w:val="0"/>
          <w:numId w:val="6"/>
        </w:numPr>
        <w:pBdr/>
        <w:spacing w:after="0" w:before="0"/>
        <w:ind w:hanging="360" w:left="720"/>
        <w:rPr>
          <w:u w:val="none"/>
        </w:rPr>
      </w:pPr>
      <w:r>
        <w:t xml:space="preserve">then you can refer to your datasource from the “</w:t>
      </w:r>
      <w:r>
        <w:rPr>
          <w:rFonts w:ascii="Consolas" w:hAnsi="Consolas" w:eastAsia="Consolas" w:cs="Consolas"/>
          <w:u w:val="single"/>
        </w:rPr>
        <w:t xml:space="preserve">datasources:datasource</w:t>
      </w:r>
      <w:r>
        <w:t xml:space="preserve">” column of the “Properties” tab.</w:t>
      </w:r>
      <w:r>
        <w:rPr>
          <w:u w:val="none"/>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The datasources documentation explains the </w:t>
      </w:r>
      <w:r>
        <w:fldChar w:fldCharType="begin"/>
      </w:r>
      <w:r>
        <w:rPr>
          <w:color w:val="1155cc"/>
          <w:u w:val="single"/>
        </w:rPr>
        <w:instrText xml:space="preserve"> HYPERLINK "http://docs.sparnatural.eu/OWL-based-configuration-datasources.html" \l "your-own-sparql-query-lists--autocomplete"</w:instrText>
      </w:r>
      <w:r>
        <w:rPr>
          <w:color w:val="1155cc"/>
          <w:u w:val="single"/>
        </w:rPr>
        <w:fldChar w:fldCharType="separate"/>
      </w:r>
      <w:r>
        <w:rPr>
          <w:color w:val="1155cc"/>
          <w:u w:val="single"/>
        </w:rPr>
        <w:t xml:space="preserve">rules you need to follow to create your own SPARQL datasource</w:t>
      </w:r>
      <w:r>
        <w:rPr>
          <w:color w:val="1155cc"/>
          <w:u w:val="single"/>
        </w:rPr>
        <w:fldChar w:fldCharType="end"/>
      </w:r>
      <w:r>
        <w:t xml:space="preserve">. Please refer to this documentation for details. To sum it up, your query:</w:t>
      </w:r>
      <w:r>
        <w:rPr>
          <w:rFonts w:ascii="Arial" w:hAnsi="Arial" w:eastAsia="Arial" w:cs="Arial"/>
          <w:sz w:val="22"/>
          <w:szCs w:val="22"/>
          <w:lang w:val="fr-FR" w:eastAsia="zh-CN" w:bidi="ar-SA"/>
        </w:rPr>
      </w:r>
    </w:p>
    <w:p>
      <w:pPr>
        <w:pStyle w:val="778"/>
        <w:numPr>
          <w:ilvl w:val="0"/>
          <w:numId w:val="7"/>
        </w:numPr>
        <w:pBdr/>
        <w:spacing w:after="0" w:before="0"/>
        <w:ind w:hanging="360" w:left="720"/>
        <w:rPr>
          <w:u w:val="none"/>
        </w:rPr>
      </w:pPr>
      <w:r>
        <w:t xml:space="preserve">must return 2 variables ?uri and ?label</w:t>
      </w:r>
      <w:r>
        <w:rPr>
          <w:u w:val="none"/>
        </w:rPr>
      </w:r>
    </w:p>
    <w:p>
      <w:pPr>
        <w:pStyle w:val="778"/>
        <w:numPr>
          <w:ilvl w:val="0"/>
          <w:numId w:val="7"/>
        </w:numPr>
        <w:pBdr/>
        <w:spacing w:after="0" w:before="0"/>
        <w:ind w:hanging="360" w:left="720"/>
        <w:rPr>
          <w:u w:val="none"/>
        </w:rPr>
      </w:pPr>
      <w:r>
        <w:t xml:space="preserve">can take advantage of special variables that will be passed by Sparnatural </w:t>
      </w:r>
      <w:r>
        <w:t xml:space="preserve">before the query is sent, such as $domain with the class selected at the beginning of the criteria, $range with the class selected at the end, $property with the property selected, $lang with current user language, etc. You don’t *have to* use all of them.</w:t>
      </w:r>
      <w:r>
        <w:rPr>
          <w:u w:val="none"/>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If you don’t see any results in your dropdown list populated with a custom query, refer to the next section to know how to debug the query.</w:t>
      </w:r>
      <w:r>
        <w:rPr>
          <w:rFonts w:ascii="Arial" w:hAnsi="Arial" w:eastAsia="Arial" w:cs="Arial"/>
          <w:sz w:val="22"/>
          <w:szCs w:val="22"/>
          <w:lang w:val="fr-FR" w:eastAsia="zh-CN" w:bidi="ar-SA"/>
        </w:rPr>
      </w:r>
    </w:p>
    <w:p>
      <w:pPr>
        <w:pStyle w:val="778"/>
        <w:pBdr/>
        <w:spacing/>
        <w:ind w:firstLine="0" w:left="72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bl>
      <w:tblPr>
        <w:tblW w:w="9185" w:type="dxa"/>
        <w:tblInd w:w="10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cW w:w="9185" w:type="dxa"/>
            <w:textDirection w:val="lrTb"/>
            <w:noWrap w:val="false"/>
          </w:tcPr>
          <w:p>
            <w:pPr>
              <w:pStyle w:val="778"/>
              <w:widowControl w:val="false"/>
              <w:pBdr/>
              <w:spacing w:after="0" w:before="0" w:line="240"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p>
          <w:p>
            <w:pPr>
              <w:pStyle w:val="778"/>
              <w:widowControl w:val="false"/>
              <w:pBdr/>
              <w:spacing w:after="0" w:before="0" w:line="240"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pStyle w:val="778"/>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Here we propose to set a custom datasource for </w:t>
            </w:r>
            <w:r>
              <w:rPr>
                <w:rFonts w:ascii="Consolas" w:hAnsi="Consolas" w:eastAsia="Consolas" w:cs="Consolas"/>
                <w:sz w:val="22"/>
                <w:szCs w:val="22"/>
                <w:shd w:val="clear" w:color="auto" w:fill="efefef"/>
                <w:lang w:val="fr-FR" w:eastAsia="zh-CN" w:bidi="ar-SA"/>
              </w:rPr>
              <w:t xml:space="preserve">odb:hasComponent</w:t>
            </w:r>
            <w:r>
              <w:rPr>
                <w:rFonts w:eastAsia="Arial" w:cs="Arial"/>
                <w:sz w:val="22"/>
                <w:szCs w:val="22"/>
                <w:lang w:val="fr-FR" w:eastAsia="zh-CN" w:bidi="ar-SA"/>
              </w:rPr>
              <w:t xml:space="preserve"> property. Let’s imagine it would b</w:t>
            </w:r>
            <w:r>
              <w:rPr>
                <w:rFonts w:eastAsia="Arial" w:cs="Arial"/>
                <w:sz w:val="22"/>
                <w:szCs w:val="22"/>
                <w:lang w:val="fr-FR" w:eastAsia="zh-CN" w:bidi="ar-SA"/>
              </w:rPr>
              <w:t xml:space="preserve">e created using a concatenation of component code + component label. To do so we first write the SPARQL query that will be sent to the system to get the info, then we can embed it in a new “this” datasource (tab “Datasources” of Sparnatural config sheet) :</w:t>
            </w:r>
            <w:r>
              <w:rPr>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629910" cy="2824480"/>
                      <wp:effectExtent l="0" t="0" r="0" b="0"/>
                      <wp:docPr id="66"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5.png" descr=""/>
                              <pic:cNvPicPr>
                                <a:picLocks noChangeAspect="1"/>
                              </pic:cNvPicPr>
                              <pic:nvPr/>
                            </pic:nvPicPr>
                            <pic:blipFill>
                              <a:blip r:embed="rId89"/>
                              <a:stretch/>
                            </pic:blipFill>
                            <pic:spPr bwMode="auto">
                              <a:xfrm>
                                <a:off x="0" y="0"/>
                                <a:ext cx="5629910" cy="28244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43.30pt;height:222.40pt;mso-wrap-distance-left:0.00pt;mso-wrap-distance-top:0.00pt;mso-wrap-distance-right:0.00pt;mso-wrap-distance-bottom:0.00pt;z-index:1;" stroked="false">
                      <v:imagedata r:id="rId89" o:title=""/>
                      <o:lock v:ext="edit" rotation="t"/>
                    </v:shape>
                  </w:pict>
                </mc:Fallback>
              </mc:AlternateContent>
            </w:r>
            <w:r>
              <w:rPr>
                <w:rFonts w:ascii="Arial" w:hAnsi="Arial" w:eastAsia="Arial" w:cs="Arial"/>
                <w:sz w:val="22"/>
                <w:szCs w:val="22"/>
                <w:lang w:val="fr-FR" w:eastAsia="zh-CN" w:bidi="ar-SA"/>
              </w:rPr>
            </w:r>
          </w:p>
          <w:p>
            <w:pPr>
              <w:pStyle w:val="778"/>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The details of the SPARQL query is beyond the scope of this documen</w:t>
            </w:r>
            <w:r>
              <w:rPr>
                <w:rFonts w:eastAsia="Arial" w:cs="Arial"/>
                <w:sz w:val="22"/>
                <w:szCs w:val="22"/>
                <w:lang w:val="fr-FR" w:eastAsia="zh-CN" w:bidi="ar-SA"/>
              </w:rPr>
              <w:t xml:space="preserve">tation, please simply note that a/ it is using “magic variables” $domain, $property, $lang that are replaced at runtime by Sparnatural with the corresponding values in the criteria being built (see the Sparnatural datasource documentation) and b/ note the </w:t>
            </w:r>
            <w:r>
              <w:rPr>
                <w:rFonts w:ascii="Consolas" w:hAnsi="Consolas" w:eastAsia="Consolas" w:cs="Consolas"/>
                <w:sz w:val="22"/>
                <w:szCs w:val="22"/>
                <w:shd w:val="clear" w:color="auto" w:fill="d9d9d9"/>
                <w:lang w:val="fr-FR" w:eastAsia="zh-CN" w:bidi="ar-SA"/>
              </w:rPr>
              <w:t xml:space="preserve">BIND(CONCAT(...) AS ?label)</w:t>
            </w:r>
            <w:r>
              <w:rPr>
                <w:rFonts w:eastAsia="Arial" w:cs="Arial"/>
                <w:sz w:val="22"/>
                <w:szCs w:val="22"/>
                <w:lang w:val="fr-FR" w:eastAsia="zh-CN" w:bidi="ar-SA"/>
              </w:rPr>
              <w:t xml:space="preserve"> line that is doing the actual concatenation of the code with the name, which is returned in the result set.</w:t>
            </w:r>
            <w:r>
              <w:rPr>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Next step is modifying property’s datasource itself with the URI of the new datasource :</w: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831840" cy="3263900"/>
                      <wp:effectExtent l="0" t="0" r="0" b="0"/>
                      <wp:docPr id="67"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png" descr=""/>
                              <pic:cNvPicPr>
                                <a:picLocks noChangeAspect="1"/>
                              </pic:cNvPicPr>
                              <pic:nvPr/>
                            </pic:nvPicPr>
                            <pic:blipFill>
                              <a:blip r:embed="rId90"/>
                              <a:stretch/>
                            </pic:blipFill>
                            <pic:spPr bwMode="auto">
                              <a:xfrm>
                                <a:off x="0" y="0"/>
                                <a:ext cx="5831840" cy="3263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59.20pt;height:257.00pt;mso-wrap-distance-left:0.00pt;mso-wrap-distance-top:0.00pt;mso-wrap-distance-right:0.00pt;mso-wrap-distance-bottom:0.00pt;z-index:1;" stroked="false">
                      <v:imagedata r:id="rId90" o:title=""/>
                      <o:lock v:ext="edit" rotation="t"/>
                    </v:shape>
                  </w:pict>
                </mc:Fallback>
              </mc:AlternateConten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t xml:space="preserve">Then testing the query in the query builder to check that the query works well :</w: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831840" cy="2095500"/>
                      <wp:effectExtent l="0" t="0" r="0" b="0"/>
                      <wp:docPr id="68"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6.png" descr=""/>
                              <pic:cNvPicPr>
                                <a:picLocks noChangeAspect="1"/>
                              </pic:cNvPicPr>
                              <pic:nvPr/>
                            </pic:nvPicPr>
                            <pic:blipFill>
                              <a:blip r:embed="rId91"/>
                              <a:stretch/>
                            </pic:blipFill>
                            <pic:spPr bwMode="auto">
                              <a:xfrm>
                                <a:off x="0" y="0"/>
                                <a:ext cx="5831840" cy="2095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59.20pt;height:165.00pt;mso-wrap-distance-left:0.00pt;mso-wrap-distance-top:0.00pt;mso-wrap-distance-right:0.00pt;mso-wrap-distance-bottom:0.00pt;z-index:1;" stroked="false">
                      <v:imagedata r:id="rId91" o:title=""/>
                      <o:lock v:ext="edit" rotation="t"/>
                    </v:shape>
                  </w:pict>
                </mc:Fallback>
              </mc:AlternateConten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tc>
      </w:tr>
    </w:tbl>
    <w:p>
      <w:pPr>
        <w:pStyle w:val="778"/>
        <w:pBdr/>
        <w:spacing/>
        <w:ind w:firstLine="0" w:left="720"/>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80"/>
        <w:pBdr/>
        <w:spacing/>
        <w:ind/>
        <w:rPr>
          <w:rFonts w:ascii="Arial" w:hAnsi="Arial" w:eastAsia="Arial" w:cs="Arial"/>
          <w:sz w:val="22"/>
          <w:szCs w:val="22"/>
          <w:lang w:val="fr-FR" w:eastAsia="zh-CN" w:bidi="ar-SA"/>
        </w:rPr>
      </w:pPr>
      <w:r/>
      <w:bookmarkStart w:id="42" w:name="_ep0rzgdo1ll7"/>
      <w:r/>
      <w:bookmarkEnd w:id="42"/>
      <w:r>
        <w:t xml:space="preserve">Advanced configuration : debugging custom datasources</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Most of the time a custom datasource query will not work the first time and a little debugging is necessary. There are three main reasons a custom datasource is not working:</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b/>
          <w:u w:val="single"/>
        </w:rPr>
      </w:pPr>
      <w:r>
        <w:rPr>
          <w:b/>
          <w:u w:val="single"/>
        </w:rPr>
        <w:t xml:space="preserve">Case 1 : the SPARQL query is syntactically wrong</w:t>
      </w:r>
      <w:r>
        <w:rPr>
          <w:b/>
          <w:u w:val="single"/>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i/>
          <w:u w:val="single"/>
        </w:rPr>
        <w:t xml:space="preserve">UI Symptom</w:t>
      </w:r>
      <w:r>
        <w:t xml:space="preserve"> : the loader keeps running, the list is not populated. </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4076700" cy="828675"/>
                <wp:effectExtent l="0" t="0" r="0" b="0"/>
                <wp:docPr id="69"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9.png" descr=""/>
                        <pic:cNvPicPr>
                          <a:picLocks noChangeAspect="1"/>
                        </pic:cNvPicPr>
                        <pic:nvPr/>
                      </pic:nvPicPr>
                      <pic:blipFill>
                        <a:blip r:embed="rId92"/>
                        <a:stretch/>
                      </pic:blipFill>
                      <pic:spPr bwMode="auto">
                        <a:xfrm>
                          <a:off x="0" y="0"/>
                          <a:ext cx="4076699" cy="828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321.00pt;height:65.25pt;mso-wrap-distance-left:0.00pt;mso-wrap-distance-top:0.00pt;mso-wrap-distance-right:0.00pt;mso-wrap-distance-bottom:0.00pt;z-index:1;" stroked="false">
                <v:imagedata r:id="rId92" o:title=""/>
                <o:lock v:ext="edit" rotation="t"/>
              </v:shape>
            </w:pict>
          </mc:Fallback>
        </mc:AlternateConten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i/>
          <w:u w:val="single"/>
        </w:rPr>
        <w:t xml:space="preserve">Console Symptom</w:t>
      </w:r>
      <w:r>
        <w:t xml:space="preserve"> : Check in your console to see if there is a SPARQL parsing error message, like so:</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4076700" cy="828675"/>
                <wp:effectExtent l="0" t="0" r="0" b="0"/>
                <wp:docPr id="70"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1.png" descr=""/>
                        <pic:cNvPicPr>
                          <a:picLocks noChangeAspect="1"/>
                        </pic:cNvPicPr>
                        <pic:nvPr/>
                      </pic:nvPicPr>
                      <pic:blipFill>
                        <a:blip r:embed="rId93"/>
                        <a:stretch/>
                      </pic:blipFill>
                      <pic:spPr bwMode="auto">
                        <a:xfrm>
                          <a:off x="0" y="0"/>
                          <a:ext cx="4076699" cy="828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321.00pt;height:65.25pt;mso-wrap-distance-left:0.00pt;mso-wrap-distance-top:0.00pt;mso-wrap-distance-right:0.00pt;mso-wrap-distance-bottom:0.00pt;z-index:1;" stroked="false">
                <v:imagedata r:id="rId93" o:title=""/>
                <o:lock v:ext="edit" rotation="t"/>
              </v:shape>
            </w:pict>
          </mc:Fallback>
        </mc:AlternateConten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(in our case here, a missing dot in the SPARQL).</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i/>
          <w:u w:val="single"/>
        </w:rPr>
        <w:t xml:space="preserve">How to fix it </w:t>
      </w:r>
      <w:r>
        <w:t xml:space="preserve">: fix your SPARQL query, make sure you edit it in a tool with syntax checking.</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b/>
          <w:u w:val="single"/>
        </w:rPr>
      </w:pPr>
      <w:r>
        <w:rPr>
          <w:b/>
          <w:u w:val="single"/>
        </w:rPr>
        <w:t xml:space="preserve">Case 2 : The query to the endpoint failed (the server is unreachable, or there is a CORS issue, etc.)</w:t>
      </w:r>
      <w:r>
        <w:rPr>
          <w:b/>
          <w:u w:val="single"/>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i/>
          <w:u w:val="single"/>
        </w:rPr>
        <w:t xml:space="preserve">UI Symptom</w:t>
      </w:r>
      <w:r>
        <w:t xml:space="preserve"> : the loader keeps running, the list is not populated. </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4076700" cy="828675"/>
                <wp:effectExtent l="0" t="0" r="0" b="0"/>
                <wp:docPr id="7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1" descr=""/>
                        <pic:cNvPicPr>
                          <a:picLocks noChangeAspect="1"/>
                        </pic:cNvPicPr>
                        <pic:nvPr/>
                      </pic:nvPicPr>
                      <pic:blipFill>
                        <a:blip r:embed="rId92"/>
                        <a:stretch/>
                      </pic:blipFill>
                      <pic:spPr bwMode="auto">
                        <a:xfrm>
                          <a:off x="0" y="0"/>
                          <a:ext cx="4076699" cy="828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321.00pt;height:65.25pt;mso-wrap-distance-left:0.00pt;mso-wrap-distance-top:0.00pt;mso-wrap-distance-right:0.00pt;mso-wrap-distance-bottom:0.00pt;z-index:1;" stroked="false">
                <v:imagedata r:id="rId92" o:title=""/>
                <o:lock v:ext="edit" rotation="t"/>
              </v:shape>
            </w:pict>
          </mc:Fallback>
        </mc:AlternateConten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i/>
          <w:u w:val="single"/>
        </w:rPr>
        <w:t xml:space="preserve">Console Symptom :</w:t>
      </w:r>
      <w:r>
        <w:t xml:space="preserve"> you will see a network query failing in the network console:</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831840" cy="419100"/>
                <wp:effectExtent l="0" t="0" r="0" b="0"/>
                <wp:docPr id="7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png" descr=""/>
                        <pic:cNvPicPr>
                          <a:picLocks noChangeAspect="1"/>
                        </pic:cNvPicPr>
                        <pic:nvPr/>
                      </pic:nvPicPr>
                      <pic:blipFill>
                        <a:blip r:embed="rId94"/>
                        <a:stretch/>
                      </pic:blipFill>
                      <pic:spPr bwMode="auto">
                        <a:xfrm>
                          <a:off x="0" y="0"/>
                          <a:ext cx="5831840" cy="419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59.20pt;height:33.00pt;mso-wrap-distance-left:0.00pt;mso-wrap-distance-top:0.00pt;mso-wrap-distance-right:0.00pt;mso-wrap-distance-bottom:0.00pt;z-index:1;" stroked="false">
                <v:imagedata r:id="rId94" o:title=""/>
                <o:lock v:ext="edit" rotation="t"/>
              </v:shape>
            </w:pict>
          </mc:Fallback>
        </mc:AlternateConten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(in our case here, we simulated a CORS issue).</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i/>
          <w:u w:val="single"/>
        </w:rPr>
        <w:t xml:space="preserve">How to fix it</w:t>
      </w:r>
      <w:r>
        <w:t xml:space="preserve"> : check more in detail why the network call failed. This could be for a security reason, a CORS reason, or another reason on the server that would return an HTTP 500 error.</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b/>
          <w:u w:val="single"/>
        </w:rPr>
      </w:pPr>
      <w:r>
        <w:rPr>
          <w:b/>
          <w:u w:val="single"/>
        </w:rPr>
        <w:t xml:space="preserve">Case 3 : The SPARQL query is syntactically correct and was successfully executed, but returned no results.</w:t>
      </w:r>
      <w:r>
        <w:rPr>
          <w:b/>
          <w:u w:val="single"/>
        </w:rPr>
      </w:r>
    </w:p>
    <w:p>
      <w:pPr>
        <w:pStyle w:val="778"/>
        <w:pBdr/>
        <w:spacing/>
        <w:ind/>
        <w:rPr>
          <w:b/>
        </w:rPr>
      </w:pPr>
      <w:r>
        <w:rPr>
          <w:b/>
        </w:rPr>
      </w:r>
      <w:r>
        <w:rPr>
          <w:b/>
        </w:rPr>
      </w:r>
    </w:p>
    <w:p>
      <w:pPr>
        <w:pStyle w:val="778"/>
        <w:pBdr/>
        <w:spacing/>
        <w:ind/>
        <w:rPr>
          <w:rFonts w:ascii="Arial" w:hAnsi="Arial" w:eastAsia="Arial" w:cs="Arial"/>
          <w:sz w:val="22"/>
          <w:szCs w:val="22"/>
          <w:lang w:val="fr-FR" w:eastAsia="zh-CN" w:bidi="ar-SA"/>
        </w:rPr>
      </w:pPr>
      <w:r>
        <w:rPr>
          <w:i/>
          <w:u w:val="single"/>
        </w:rPr>
        <w:t xml:space="preserve">UI Symptom</w:t>
      </w:r>
      <w:r>
        <w:t xml:space="preserve"> : the loader stops, the list is empty</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4943475" cy="504825"/>
                <wp:effectExtent l="0" t="0" r="0" b="0"/>
                <wp:docPr id="73"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8.png" descr=""/>
                        <pic:cNvPicPr>
                          <a:picLocks noChangeAspect="1"/>
                        </pic:cNvPicPr>
                        <pic:nvPr/>
                      </pic:nvPicPr>
                      <pic:blipFill>
                        <a:blip r:embed="rId95"/>
                        <a:stretch/>
                      </pic:blipFill>
                      <pic:spPr bwMode="auto">
                        <a:xfrm>
                          <a:off x="0" y="0"/>
                          <a:ext cx="4943475" cy="5048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389.25pt;height:39.75pt;mso-wrap-distance-left:0.00pt;mso-wrap-distance-top:0.00pt;mso-wrap-distance-right:0.00pt;mso-wrap-distance-bottom:0.00pt;z-index:1;" stroked="false">
                <v:imagedata r:id="rId95" o:title=""/>
                <o:lock v:ext="edit" rotation="t"/>
              </v:shape>
            </w:pict>
          </mc:Fallback>
        </mc:AlternateConten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i/>
          <w:u w:val="single"/>
        </w:rPr>
        <w:t xml:space="preserve">Console Symptom :</w:t>
      </w:r>
      <w:r>
        <w:t xml:space="preserve"> you will see the SPARQL HTTP request to populate the list was sent and was successful, but has returned no “bindings” in its response</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831840" cy="1435100"/>
                <wp:effectExtent l="0" t="0" r="0" b="0"/>
                <wp:docPr id="74"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7.png" descr=""/>
                        <pic:cNvPicPr>
                          <a:picLocks noChangeAspect="1"/>
                        </pic:cNvPicPr>
                        <pic:nvPr/>
                      </pic:nvPicPr>
                      <pic:blipFill>
                        <a:blip r:embed="rId96"/>
                        <a:stretch/>
                      </pic:blipFill>
                      <pic:spPr bwMode="auto">
                        <a:xfrm>
                          <a:off x="0" y="0"/>
                          <a:ext cx="5831840" cy="1435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59.20pt;height:113.00pt;mso-wrap-distance-left:0.00pt;mso-wrap-distance-top:0.00pt;mso-wrap-distance-right:0.00pt;mso-wrap-distance-bottom:0.00pt;z-index:1;" stroked="false">
                <v:imagedata r:id="rId96" o:title=""/>
                <o:lock v:ext="edit" rotation="t"/>
              </v:shape>
            </w:pict>
          </mc:Fallback>
        </mc:AlternateConten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i/>
          <w:u w:val="single"/>
        </w:rPr>
        <w:t xml:space="preserve">How to fix it : </w:t>
      </w:r>
      <w:r>
        <w:t xml:space="preserve">You must understand why the query does not return the expected result. To do that you need to fetch it from the HTTP request in the console:</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831840" cy="2501900"/>
                <wp:effectExtent l="0" t="0" r="0" b="0"/>
                <wp:docPr id="75"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9.png" descr=""/>
                        <pic:cNvPicPr>
                          <a:picLocks noChangeAspect="1"/>
                        </pic:cNvPicPr>
                        <pic:nvPr/>
                      </pic:nvPicPr>
                      <pic:blipFill>
                        <a:blip r:embed="rId97"/>
                        <a:stretch/>
                      </pic:blipFill>
                      <pic:spPr bwMode="auto">
                        <a:xfrm>
                          <a:off x="0" y="0"/>
                          <a:ext cx="5831840" cy="25019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59.20pt;height:197.00pt;mso-wrap-distance-left:0.00pt;mso-wrap-distance-top:0.00pt;mso-wrap-distance-right:0.00pt;mso-wrap-distance-bottom:0.00pt;z-index:1;" stroked="false">
                <v:imagedata r:id="rId97" o:title=""/>
                <o:lock v:ext="edit" rotation="t"/>
              </v:shape>
            </w:pict>
          </mc:Fallback>
        </mc:AlternateConten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Copy the query, paste it in your triplestore SPARQL interface, and work on it to understand why it does not return the expected results.</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top w:val="single" w:color="000000" w:sz="8" w:space="2"/>
          <w:left w:val="single" w:color="000000" w:sz="8" w:space="2"/>
          <w:bottom w:val="single" w:color="000000" w:sz="8" w:space="2"/>
          <w:right w:val="single" w:color="000000" w:sz="8" w:space="2"/>
        </w:pBdr>
        <w:spacing/>
        <w:ind/>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286385" cy="257175"/>
                <wp:effectExtent l="0" t="0" r="0" b="0"/>
                <wp:docPr id="7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2" descr=""/>
                        <pic:cNvPicPr>
                          <a:picLocks noChangeAspect="1"/>
                        </pic:cNvPicPr>
                        <pic:nvPr/>
                      </pic:nvPicPr>
                      <pic:blipFill>
                        <a:blip r:embed="rId11"/>
                        <a:stretch/>
                      </pic:blipFill>
                      <pic:spPr bwMode="auto">
                        <a:xfrm>
                          <a:off x="0" y="0"/>
                          <a:ext cx="286385" cy="257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22.55pt;height:20.25pt;mso-wrap-distance-left:0.00pt;mso-wrap-distance-top:0.00pt;mso-wrap-distance-right:0.00pt;mso-wrap-distance-bottom:0.00pt;z-index:1;" stroked="false">
                <v:imagedata r:id="rId11" o:title=""/>
                <o:lock v:ext="edit" rotation="t"/>
              </v:shape>
            </w:pict>
          </mc:Fallback>
        </mc:AlternateContent>
      </w:r>
      <w:r>
        <w:rPr>
          <w:b/>
          <w:u w:val="single"/>
        </w:rPr>
        <w:t xml:space="preserve">Warning</w:t>
      </w:r>
      <w:r>
        <w:t xml:space="preserve"> : remember that this is the final query being sent, after all “magic variables” have been replaced by Sparnatural with their final values. Please refer to the </w:t>
      </w:r>
      <w:r>
        <w:fldChar w:fldCharType="begin"/>
      </w:r>
      <w:r>
        <w:rPr>
          <w:color w:val="1155cc"/>
          <w:u w:val="single"/>
        </w:rPr>
        <w:instrText xml:space="preserve"> HYPERLINK "http://docs.sparnatural.eu/OWL-based-configuration-datasources.html" \l "your-own-sparql-query-lists--autocomplete"</w:instrText>
      </w:r>
      <w:r>
        <w:rPr>
          <w:color w:val="1155cc"/>
          <w:u w:val="single"/>
        </w:rPr>
        <w:fldChar w:fldCharType="separate"/>
      </w:r>
      <w:r>
        <w:rPr>
          <w:color w:val="1155cc"/>
          <w:u w:val="single"/>
        </w:rPr>
        <w:t xml:space="preserve">datasource documentation for explanations on these variables</w:t>
      </w:r>
      <w:r>
        <w:rPr>
          <w:color w:val="1155cc"/>
          <w:u w:val="single"/>
        </w:rPr>
        <w:fldChar w:fldCharType="end"/>
      </w:r>
      <w:r>
        <w:t xml:space="preserve">. When you understand why the query does not work, remember to replace all fixed variables back with their magic variable name (e.g. $domain, $lang, etc.)</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80"/>
        <w:pBdr/>
        <w:spacing/>
        <w:ind/>
        <w:rPr>
          <w:rFonts w:ascii="Arial" w:hAnsi="Arial" w:eastAsia="Arial" w:cs="Arial"/>
          <w:sz w:val="22"/>
          <w:szCs w:val="22"/>
          <w:lang w:val="fr-FR" w:eastAsia="zh-CN" w:bidi="ar-SA"/>
        </w:rPr>
      </w:pPr>
      <w:r/>
      <w:bookmarkStart w:id="43" w:name="_ypsx3iv0v9d"/>
      <w:r/>
      <w:bookmarkEnd w:id="43"/>
      <w:r>
        <w:t xml:space="preserve">Advanced configuration : setup tree widget datasource</w:t>
      </w:r>
      <w:r>
        <w:rPr>
          <w:rFonts w:ascii="Arial" w:hAnsi="Arial" w:eastAsia="Arial" w:cs="Arial"/>
          <w:sz w:val="22"/>
          <w:szCs w:val="22"/>
          <w:lang w:val="fr-FR" w:eastAsia="zh-CN" w:bidi="ar-SA"/>
        </w:rPr>
      </w:r>
    </w:p>
    <w:p>
      <w:pPr>
        <w:pStyle w:val="778"/>
        <w:keepNext w:val="false"/>
        <w:keepLines w:val="false"/>
        <w:pageBreakBefore w:val="false"/>
        <w:widowControl w:val="true"/>
        <w:pBdr/>
        <w:shd w:val="clear" w:color="auto" w:fill="auto"/>
        <w:spacing w:after="0" w:before="0" w:line="276" w:lineRule="auto"/>
        <w:ind w:right="0" w:firstLine="0" w:left="720"/>
        <w:jc w:val="left"/>
        <w:rPr>
          <w:rFonts w:ascii="Consolas" w:hAnsi="Consolas" w:eastAsia="Consolas" w:cs="Consolas"/>
          <w:shd w:val="clear" w:color="auto" w:fill="efefef"/>
        </w:rPr>
      </w:pPr>
      <w:r>
        <w:rPr>
          <w:rFonts w:ascii="Consolas" w:hAnsi="Consolas" w:eastAsia="Consolas" w:cs="Consolas"/>
          <w:shd w:val="clear" w:color="auto" w:fill="efefef"/>
        </w:rPr>
      </w:r>
      <w:r>
        <w:rPr>
          <w:rFonts w:ascii="Consolas" w:hAnsi="Consolas" w:eastAsia="Consolas" w:cs="Consolas"/>
          <w:shd w:val="clear" w:color="auto" w:fill="efefef"/>
        </w:rPr>
      </w:r>
    </w:p>
    <w:p>
      <w:pPr>
        <w:pStyle w:val="778"/>
        <w:pBdr/>
        <w:spacing/>
        <w:ind/>
        <w:rPr>
          <w:rFonts w:ascii="Arial" w:hAnsi="Arial" w:eastAsia="Arial" w:cs="Arial"/>
          <w:sz w:val="22"/>
          <w:szCs w:val="22"/>
          <w:lang w:val="fr-FR" w:eastAsia="zh-CN" w:bidi="ar-SA"/>
        </w:rPr>
      </w:pPr>
      <w:r>
        <w:t xml:space="preserve">A tree widget requires two datasources : one to get the roots of the tree, and one to get the children of a node that is unfolded. This is set with the </w:t>
      </w:r>
      <w:r>
        <w:rPr>
          <w:rFonts w:ascii="Consolas" w:hAnsi="Consolas" w:eastAsia="Consolas" w:cs="Consolas"/>
          <w:u w:val="single"/>
        </w:rPr>
        <w:t xml:space="preserve">datasources:treeRootsDatasource</w:t>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t xml:space="preserve">and </w:t>
      </w:r>
      <w:r>
        <w:rPr>
          <w:rFonts w:ascii="Consolas" w:hAnsi="Consolas" w:eastAsia="Consolas" w:cs="Consolas"/>
          <w:u w:val="single"/>
        </w:rPr>
        <w:t xml:space="preserve">datasources:treeChildrenDatasource</w:t>
      </w:r>
      <w:r>
        <w:t xml:space="preserve"> columns respectively, in the “Properties” tab. These two columns are useful only when the property is a</w:t>
      </w:r>
      <w:r>
        <w:rPr>
          <w:rFonts w:ascii="Consolas" w:hAnsi="Consolas" w:eastAsia="Consolas" w:cs="Consolas"/>
          <w:shd w:val="clear" w:color="auto" w:fill="efefef"/>
        </w:rPr>
        <w:t xml:space="preserve"> core:TreeProperty</w:t>
      </w:r>
      <w:r>
        <w:t xml:space="preserve">, you can ignore them otherwise. The datasource documentation gives the details of the </w:t>
      </w:r>
      <w:r>
        <w:fldChar w:fldCharType="begin"/>
      </w:r>
      <w:r>
        <w:rPr>
          <w:color w:val="1155cc"/>
          <w:u w:val="single"/>
        </w:rPr>
        <w:instrText xml:space="preserve"> HYPERLINK "http://docs.sparnatural.eu/OWL-based-configuration-datasources.html" \l "preconfigured-datasources-for-a-treeproperty"</w:instrText>
      </w:r>
      <w:r>
        <w:rPr>
          <w:color w:val="1155cc"/>
          <w:u w:val="single"/>
        </w:rPr>
        <w:fldChar w:fldCharType="separate"/>
      </w:r>
      <w:r>
        <w:rPr>
          <w:color w:val="1155cc"/>
          <w:u w:val="single"/>
        </w:rPr>
        <w:t xml:space="preserve">existing default tree datasources</w:t>
      </w:r>
      <w:r>
        <w:rPr>
          <w:color w:val="1155cc"/>
          <w:u w:val="single"/>
        </w:rPr>
        <w:fldChar w:fldCharType="end"/>
      </w:r>
      <w:r>
        <w:t xml:space="preserve"> and </w:t>
      </w:r>
      <w:r>
        <w:fldChar w:fldCharType="begin"/>
      </w:r>
      <w:r>
        <w:rPr>
          <w:color w:val="1155cc"/>
          <w:u w:val="single"/>
        </w:rPr>
        <w:instrText xml:space="preserve"> HYPERLINK "http://docs.sparnatural.eu/OWL-based-configuration-datasources.html" \l "your-own-sparql-query-tree"</w:instrText>
      </w:r>
      <w:r>
        <w:rPr>
          <w:color w:val="1155cc"/>
          <w:u w:val="single"/>
        </w:rPr>
        <w:fldChar w:fldCharType="separate"/>
      </w:r>
      <w:r>
        <w:rPr>
          <w:color w:val="1155cc"/>
          <w:u w:val="single"/>
        </w:rPr>
        <w:t xml:space="preserve">how to create a new tree widget datasource</w:t>
      </w:r>
      <w:r>
        <w:rPr>
          <w:color w:val="1155cc"/>
          <w:u w:val="single"/>
        </w:rPr>
        <w:fldChar w:fldCharType="end"/>
      </w:r>
      <w:r>
        <w:t xml:space="preserve">. Please refer to this documentation for details. </w:t>
      </w:r>
      <w:r>
        <w:rPr>
          <w:rFonts w:ascii="Arial" w:hAnsi="Arial" w:eastAsia="Arial" w:cs="Arial"/>
          <w:sz w:val="22"/>
          <w:szCs w:val="22"/>
          <w:lang w:val="fr-FR" w:eastAsia="zh-CN" w:bidi="ar-SA"/>
        </w:rPr>
      </w:r>
    </w:p>
    <w:p>
      <w:pPr>
        <w:pStyle w:val="778"/>
        <w:keepNext w:val="false"/>
        <w:keepLines w:val="false"/>
        <w:pageBreakBefore w:val="false"/>
        <w:widowControl w:val="true"/>
        <w:pBdr/>
        <w:shd w:val="clear" w:color="auto" w:fill="auto"/>
        <w:spacing w:after="0" w:before="0" w:line="276" w:lineRule="auto"/>
        <w:ind w:right="0" w:firstLine="0" w:left="0"/>
        <w:jc w:val="left"/>
        <w:rPr>
          <w:rFonts w:ascii="Consolas" w:hAnsi="Consolas" w:eastAsia="Consolas" w:cs="Consolas"/>
        </w:rPr>
      </w:pPr>
      <w:r>
        <w:rPr>
          <w:rFonts w:ascii="Consolas" w:hAnsi="Consolas" w:eastAsia="Consolas" w:cs="Consolas"/>
        </w:rPr>
      </w:r>
      <w:r>
        <w:rPr>
          <w:rFonts w:ascii="Consolas" w:hAnsi="Consolas" w:eastAsia="Consolas" w:cs="Consolas"/>
        </w:rPr>
      </w:r>
    </w:p>
    <w:tbl>
      <w:tblPr>
        <w:tblW w:w="9185" w:type="dxa"/>
        <w:tblInd w:w="118" w:type="dxa"/>
        <w:tblBorders/>
        <w:tblLayout w:type="fixed"/>
        <w:tblCellMar>
          <w:left w:w="108" w:type="dxa"/>
          <w:top w:w="0" w:type="dxa"/>
          <w:right w:w="108" w:type="dxa"/>
          <w:bottom w:w="0" w:type="dxa"/>
        </w:tblCellMar>
        <w:tblLook w:val="04A0" w:firstRow="1" w:lastRow="0" w:firstColumn="1" w:lastColumn="0" w:noHBand="0" w:noVBand="1"/>
      </w:tblPr>
      <w:tblGrid>
        <w:gridCol w:w="9185"/>
      </w:tblGrid>
      <w:tr>
        <w:trPr/>
        <w:tc>
          <w:tcPr>
            <w:tcBorders>
              <w:top w:val="single" w:color="000000" w:sz="8" w:space="0"/>
              <w:left w:val="single" w:color="000000" w:sz="8" w:space="0"/>
              <w:bottom w:val="single" w:color="000000" w:sz="8" w:space="0"/>
              <w:right w:val="single" w:color="000000" w:sz="8" w:space="0"/>
            </w:tcBorders>
            <w:tcW w:w="9185" w:type="dxa"/>
            <w:textDirection w:val="lrTb"/>
            <w:noWrap w:val="false"/>
          </w:tcPr>
          <w:p>
            <w:pPr>
              <w:pStyle w:val="778"/>
              <w:widowControl w:val="false"/>
              <w:pBdr/>
              <w:spacing w:after="0" w:before="0" w:line="240" w:lineRule="auto"/>
              <w:ind/>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lang w:val="fr-FR" w:eastAsia="zh-CN" w:bidi="ar-SA"/>
              </w:rPr>
              <w:t xml:space="preserve">Example</w:t>
            </w:r>
            <w:r>
              <w:rPr>
                <w:rFonts w:ascii="Trebuchet MS" w:hAnsi="Trebuchet MS" w:eastAsia="Trebuchet MS" w:cs="Trebuchet MS"/>
                <w:b/>
                <w:i/>
                <w:color w:val="666666"/>
                <w:sz w:val="24"/>
                <w:szCs w:val="24"/>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In Sparnatural car configuration, the class </w:t>
            </w:r>
            <w:r>
              <w:rPr>
                <w:rFonts w:ascii="Consolas" w:hAnsi="Consolas" w:eastAsia="Consolas" w:cs="Consolas"/>
                <w:sz w:val="22"/>
                <w:szCs w:val="22"/>
                <w:shd w:val="clear" w:color="auto" w:fill="efefef"/>
                <w:lang w:val="fr-FR" w:eastAsia="zh-CN" w:bidi="ar-SA"/>
              </w:rPr>
              <w:t xml:space="preserve">odb:ErrorCode</w:t>
            </w:r>
            <w:r>
              <w:rPr>
                <w:rFonts w:eastAsia="Arial" w:cs="Arial"/>
                <w:sz w:val="22"/>
                <w:szCs w:val="22"/>
                <w:lang w:val="fr-FR" w:eastAsia="zh-CN" w:bidi="ar-SA"/>
              </w:rPr>
              <w:t xml:space="preserve"> has a property </w:t>
            </w:r>
            <w:r>
              <w:rPr>
                <w:rFonts w:ascii="Consolas" w:hAnsi="Consolas" w:eastAsia="Consolas" w:cs="Consolas"/>
                <w:sz w:val="22"/>
                <w:szCs w:val="22"/>
                <w:shd w:val="clear" w:color="auto" w:fill="efefef"/>
                <w:lang w:val="fr-FR" w:eastAsia="zh-CN" w:bidi="ar-SA"/>
              </w:rPr>
              <w:t xml:space="preserve">odb:hasComponent</w:t>
            </w:r>
            <w:r>
              <w:rPr>
                <w:rFonts w:eastAsia="Arial" w:cs="Arial"/>
                <w:sz w:val="22"/>
                <w:szCs w:val="22"/>
                <w:lang w:val="fr-FR" w:eastAsia="zh-CN" w:bidi="ar-SA"/>
              </w:rPr>
              <w:t xml:space="preserve">, which refer to car components that re structured in a hierarchized manner. Therefore we can set this property as a </w:t>
            </w:r>
            <w:r>
              <w:rPr>
                <w:rFonts w:ascii="Consolas" w:hAnsi="Consolas" w:eastAsia="Consolas" w:cs="Consolas"/>
                <w:sz w:val="22"/>
                <w:szCs w:val="22"/>
                <w:shd w:val="clear" w:color="auto" w:fill="efefef"/>
                <w:lang w:val="fr-FR" w:eastAsia="zh-CN" w:bidi="ar-SA"/>
              </w:rPr>
              <w:t xml:space="preserve">core:TreeProperty</w:t>
            </w:r>
            <w:r>
              <w:rPr>
                <w:rFonts w:eastAsia="Arial" w:cs="Arial"/>
                <w:sz w:val="22"/>
                <w:szCs w:val="22"/>
                <w:lang w:val="fr-FR" w:eastAsia="zh-CN" w:bidi="ar-SA"/>
              </w:rPr>
              <w:t xml:space="preserve"> with two custom tree datasources, one identified with </w:t>
            </w:r>
            <w:r>
              <w:rPr>
                <w:rFonts w:ascii="Consolas" w:hAnsi="Consolas" w:eastAsia="Consolas" w:cs="Consolas"/>
                <w:sz w:val="22"/>
                <w:szCs w:val="22"/>
                <w:shd w:val="clear" w:color="auto" w:fill="efefef"/>
                <w:lang w:val="fr-FR" w:eastAsia="zh-CN" w:bidi="ar-SA"/>
              </w:rPr>
              <w:t xml:space="preserve">this:tree_root_Component</w:t>
            </w:r>
            <w:r>
              <w:rPr>
                <w:rFonts w:eastAsia="Arial" w:cs="Arial"/>
                <w:sz w:val="22"/>
                <w:szCs w:val="22"/>
                <w:lang w:val="fr-FR" w:eastAsia="zh-CN" w:bidi="ar-SA"/>
              </w:rPr>
              <w:t xml:space="preserve"> and one identified with </w:t>
            </w:r>
            <w:r>
              <w:rPr>
                <w:rFonts w:ascii="Consolas" w:hAnsi="Consolas" w:eastAsia="Consolas" w:cs="Consolas"/>
                <w:sz w:val="22"/>
                <w:szCs w:val="22"/>
                <w:shd w:val="clear" w:color="auto" w:fill="efefef"/>
                <w:lang w:val="fr-FR" w:eastAsia="zh-CN" w:bidi="ar-SA"/>
              </w:rPr>
              <w:t xml:space="preserve">this:tree_children_Component</w:t>
            </w:r>
            <w:r>
              <w:rPr>
                <w:rFonts w:eastAsia="Arial" w:cs="Arial"/>
                <w:sz w:val="22"/>
                <w:szCs w:val="22"/>
                <w:lang w:val="fr-FR" w:eastAsia="zh-CN" w:bidi="ar-SA"/>
              </w:rPr>
              <w:t xml:space="preserve">, which serve respectively to fetch the roots and the children of a node.</w:t>
            </w:r>
            <w:r>
              <w:rPr>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mc:AlternateContent>
                <mc:Choice Requires="wpg">
                  <w:drawing>
                    <wp:inline xmlns:wp="http://schemas.openxmlformats.org/drawingml/2006/wordprocessingDrawing" distT="0" distB="0" distL="0" distR="0">
                      <wp:extent cx="5831840" cy="3632200"/>
                      <wp:effectExtent l="0" t="0" r="0" b="0"/>
                      <wp:docPr id="77"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1.png" descr=""/>
                              <pic:cNvPicPr>
                                <a:picLocks noChangeAspect="1"/>
                              </pic:cNvPicPr>
                              <pic:nvPr/>
                            </pic:nvPicPr>
                            <pic:blipFill>
                              <a:blip r:embed="rId98"/>
                              <a:stretch/>
                            </pic:blipFill>
                            <pic:spPr bwMode="auto">
                              <a:xfrm>
                                <a:off x="0" y="0"/>
                                <a:ext cx="5831840" cy="3632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59.20pt;height:286.00pt;mso-wrap-distance-left:0.00pt;mso-wrap-distance-top:0.00pt;mso-wrap-distance-right:0.00pt;mso-wrap-distance-bottom:0.00pt;z-index:1;" stroked="false">
                      <v:imagedata r:id="rId98" o:title=""/>
                      <o:lock v:ext="edit" rotation="t"/>
                    </v:shape>
                  </w:pict>
                </mc:Fallback>
              </mc:AlternateContent>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Selecting the </w:t>
            </w:r>
            <w:r>
              <w:rPr>
                <w:rFonts w:ascii="Consolas" w:hAnsi="Consolas" w:eastAsia="Consolas" w:cs="Consolas"/>
                <w:sz w:val="22"/>
                <w:szCs w:val="22"/>
                <w:shd w:val="clear" w:color="auto" w:fill="efefef"/>
                <w:lang w:val="fr-FR" w:eastAsia="zh-CN" w:bidi="ar-SA"/>
              </w:rPr>
              <w:t xml:space="preserve">core:TreeProperty</w:t>
            </w:r>
            <w:r>
              <w:rPr>
                <w:rFonts w:eastAsia="Arial" w:cs="Arial"/>
                <w:sz w:val="22"/>
                <w:szCs w:val="22"/>
                <w:lang w:val="fr-FR" w:eastAsia="zh-CN" w:bidi="ar-SA"/>
              </w:rPr>
              <w:t xml:space="preserve"> widget from properties tab, these two datasources are then referred to like so :</w:t>
            </w:r>
            <w:r>
              <w:rPr>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831840" cy="2489200"/>
                      <wp:effectExtent l="0" t="0" r="0" b="0"/>
                      <wp:docPr id="78"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4.png" descr=""/>
                              <pic:cNvPicPr>
                                <a:picLocks noChangeAspect="1"/>
                              </pic:cNvPicPr>
                              <pic:nvPr/>
                            </pic:nvPicPr>
                            <pic:blipFill>
                              <a:blip r:embed="rId99"/>
                              <a:stretch/>
                            </pic:blipFill>
                            <pic:spPr bwMode="auto">
                              <a:xfrm>
                                <a:off x="0" y="0"/>
                                <a:ext cx="5831840" cy="2489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59.20pt;height:196.00pt;mso-wrap-distance-left:0.00pt;mso-wrap-distance-top:0.00pt;mso-wrap-distance-right:0.00pt;mso-wrap-distance-bottom:0.00pt;z-index:1;" stroked="false">
                      <v:imagedata r:id="rId99" o:title=""/>
                      <o:lock v:ext="edit" rotation="t"/>
                    </v:shape>
                  </w:pict>
                </mc:Fallback>
              </mc:AlternateContent>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eastAsia="Arial" w:cs="Arial"/>
                <w:sz w:val="22"/>
                <w:szCs w:val="22"/>
                <w:lang w:val="fr-FR" w:eastAsia="zh-CN" w:bidi="ar-SA"/>
              </w:rPr>
              <w:t xml:space="preserve">This way the corresponding tree is displayed in the query builder :</w:t>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mc:AlternateContent>
                <mc:Choice Requires="wpg">
                  <w:drawing>
                    <wp:inline xmlns:wp="http://schemas.openxmlformats.org/drawingml/2006/wordprocessingDrawing" distT="0" distB="0" distL="0" distR="0">
                      <wp:extent cx="5831840" cy="2235200"/>
                      <wp:effectExtent l="0" t="0" r="0" b="0"/>
                      <wp:docPr id="7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png" descr=""/>
                              <pic:cNvPicPr>
                                <a:picLocks noChangeAspect="1"/>
                              </pic:cNvPicPr>
                              <pic:nvPr/>
                            </pic:nvPicPr>
                            <pic:blipFill>
                              <a:blip r:embed="rId100"/>
                              <a:stretch/>
                            </pic:blipFill>
                            <pic:spPr bwMode="auto">
                              <a:xfrm>
                                <a:off x="0" y="0"/>
                                <a:ext cx="5831840" cy="22352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59.20pt;height:176.00pt;mso-wrap-distance-left:0.00pt;mso-wrap-distance-top:0.00pt;mso-wrap-distance-right:0.00pt;mso-wrap-distance-bottom:0.00pt;z-index:1;" stroked="false">
                      <v:imagedata r:id="rId100" o:title=""/>
                      <o:lock v:ext="edit" rotation="t"/>
                    </v:shape>
                  </w:pict>
                </mc:Fallback>
              </mc:AlternateContent>
            </w:r>
            <w:r>
              <w:rPr>
                <w:rFonts w:ascii="Trebuchet MS" w:hAnsi="Trebuchet MS" w:eastAsia="Trebuchet MS" w:cs="Trebuchet MS"/>
                <w:b/>
                <w:color w:val="666666"/>
                <w:sz w:val="24"/>
                <w:szCs w:val="24"/>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Style w:val="778"/>
              <w:widowControl w:val="false"/>
              <w:pBdr/>
              <w:spacing w:after="0" w:before="0" w:line="240" w:lineRule="auto"/>
              <w:ind/>
              <w:jc w:val="left"/>
              <w:rPr>
                <w:sz w:val="22"/>
                <w:szCs w:val="22"/>
                <w:lang w:val="fr-FR" w:eastAsia="zh-CN" w:bidi="ar-SA"/>
              </w:rPr>
            </w:pPr>
            <w:r>
              <w:rPr>
                <w:rFonts w:eastAsia="Arial" w:cs="Arial"/>
                <w:sz w:val="22"/>
                <w:szCs w:val="22"/>
                <w:lang w:val="fr-FR" w:eastAsia="zh-CN" w:bidi="ar-SA"/>
              </w:rPr>
              <w:t xml:space="preserve">Note how 1/ some items in the component tree are greyed out because no error codes affect them and 2/ so</w:t>
            </w:r>
            <w:r>
              <w:rPr>
                <w:rFonts w:eastAsia="Arial" w:cs="Arial"/>
                <w:sz w:val="22"/>
                <w:szCs w:val="22"/>
                <w:lang w:val="fr-FR" w:eastAsia="zh-CN" w:bidi="ar-SA"/>
              </w:rPr>
              <w:t xml:space="preserve">me items in the component tree cannot be unfolded as they have no children. Those two informations (the fact that a node has children and the fact it is not referenced as a value) are computed by the SPARQL queries used as datasources, respectively in the </w:t>
            </w:r>
            <w:r>
              <w:rPr>
                <w:rFonts w:ascii="Consolas" w:hAnsi="Consolas" w:eastAsia="Consolas" w:cs="Consolas"/>
                <w:sz w:val="22"/>
                <w:szCs w:val="22"/>
                <w:shd w:val="clear" w:color="auto" w:fill="efefef"/>
                <w:lang w:val="fr-FR" w:eastAsia="zh-CN" w:bidi="ar-SA"/>
              </w:rPr>
              <w:t xml:space="preserve">?hasChildren</w:t>
            </w:r>
            <w:r>
              <w:rPr>
                <w:rFonts w:eastAsia="Arial" w:cs="Arial"/>
                <w:sz w:val="22"/>
                <w:szCs w:val="22"/>
                <w:lang w:val="fr-FR" w:eastAsia="zh-CN" w:bidi="ar-SA"/>
              </w:rPr>
              <w:t xml:space="preserve"> variable and the </w:t>
            </w:r>
            <w:r>
              <w:rPr>
                <w:rFonts w:ascii="Consolas" w:hAnsi="Consolas" w:eastAsia="Consolas" w:cs="Consolas"/>
                <w:sz w:val="22"/>
                <w:szCs w:val="22"/>
                <w:shd w:val="clear" w:color="auto" w:fill="efefef"/>
                <w:lang w:val="fr-FR" w:eastAsia="zh-CN" w:bidi="ar-SA"/>
              </w:rPr>
              <w:t xml:space="preserve">?count</w:t>
            </w:r>
            <w:r>
              <w:rPr>
                <w:rFonts w:eastAsia="Arial" w:cs="Arial"/>
                <w:sz w:val="22"/>
                <w:szCs w:val="22"/>
                <w:lang w:val="fr-FR" w:eastAsia="zh-CN" w:bidi="ar-SA"/>
              </w:rPr>
              <w:t xml:space="preserve"> variable.</w:t>
            </w:r>
            <w:r>
              <w:rPr>
                <w:sz w:val="22"/>
                <w:szCs w:val="22"/>
                <w:lang w:val="fr-FR" w:eastAsia="zh-CN" w:bidi="ar-SA"/>
              </w:rPr>
            </w:r>
          </w:p>
          <w:p>
            <w:pPr>
              <w:pStyle w:val="778"/>
              <w:widowControl w:val="false"/>
              <w:pBdr/>
              <w:spacing w:after="0" w:before="0" w:line="240" w:lineRule="auto"/>
              <w:ind/>
              <w:jc w:val="left"/>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widowControl w:val="false"/>
              <w:pBdr/>
              <w:spacing w:after="0" w:before="0" w:line="240" w:lineRule="auto"/>
              <w:ind/>
              <w:jc w:val="left"/>
              <w:rPr>
                <w:rFonts w:ascii="Trebuchet MS" w:hAnsi="Trebuchet MS" w:eastAsia="Trebuchet MS" w:cs="Trebuchet MS"/>
                <w:b/>
                <w:color w:val="666666"/>
                <w:sz w:val="24"/>
                <w:szCs w:val="24"/>
              </w:rPr>
            </w:pPr>
            <w:r>
              <w:rPr>
                <w:rFonts w:eastAsia="Arial" w:cs="Arial"/>
                <w:sz w:val="22"/>
                <w:szCs w:val="22"/>
                <w:lang w:val="fr-FR" w:eastAsia="zh-CN" w:bidi="ar-SA"/>
              </w:rPr>
              <w:t xml:space="preserve">The result listed is the only error code affecting the component selected in the tree up above.</w:t>
            </w:r>
            <w:r>
              <w:rPr>
                <w:rFonts w:ascii="Trebuchet MS" w:hAnsi="Trebuchet MS" w:eastAsia="Trebuchet MS" w:cs="Trebuchet MS"/>
                <w:b/>
                <w:color w:val="666666"/>
                <w:sz w:val="24"/>
                <w:szCs w:val="24"/>
              </w:rPr>
            </w:r>
          </w:p>
        </w:tc>
      </w:tr>
    </w:tbl>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rFonts w:ascii="Arial" w:hAnsi="Arial" w:eastAsia="Arial" w:cs="Arial"/>
          <w:sz w:val="22"/>
          <w:szCs w:val="22"/>
          <w:lang w:val="fr-FR" w:eastAsia="zh-CN" w:bidi="ar-SA"/>
        </w:rPr>
      </w:pPr>
      <w:r>
        <w:rPr>
          <w:rFonts w:eastAsia="Arial" w:cs="Arial"/>
          <w:sz w:val="22"/>
          <w:szCs w:val="22"/>
          <w:lang w:val="fr-FR" w:eastAsia="zh-CN" w:bidi="ar-SA"/>
        </w:rPr>
      </w:r>
      <w:r>
        <w:rPr>
          <w:rFonts w:ascii="Arial" w:hAnsi="Arial" w:eastAsia="Arial" w:cs="Arial"/>
          <w:sz w:val="22"/>
          <w:szCs w:val="22"/>
          <w:lang w:val="fr-FR" w:eastAsia="zh-CN" w:bidi="ar-SA"/>
        </w:rPr>
      </w:r>
    </w:p>
    <w:p>
      <w:pPr>
        <w:pStyle w:val="778"/>
        <w:pBdr/>
        <w:spacing/>
        <w:ind/>
        <w:rPr>
          <w:ins w:id="356" w:author="MarieMuller" w:date="2024-07-08T10:23:46Z"/>
          <w:highlight w:val="none"/>
          <w:lang w:val="fr-FR"/>
        </w:rPr>
      </w:pPr>
      <w:ins w:id="357" w:author="MarieMuller" w:date="2024-07-08T10:23:46Z">
        <w:r>
          <w:rPr>
            <w:lang w:val="fr-FR"/>
          </w:rPr>
          <w:t xml:space="preserve">AJOUTER ANNEXE :</w:t>
        </w:r>
      </w:ins>
      <w:ins w:id="358" w:author="MarieMuller" w:date="2024-07-08T10:23:46Z">
        <w:r>
          <w:rPr>
            <w:highlight w:val="none"/>
            <w:lang w:val="fr-FR"/>
          </w:rPr>
        </w:r>
      </w:ins>
    </w:p>
    <w:p>
      <w:pPr>
        <w:pStyle w:val="778"/>
        <w:pBdr/>
        <w:spacing/>
        <w:ind/>
        <w:rPr>
          <w:highlight w:val="none"/>
          <w:lang w:val="fr-FR"/>
        </w:rPr>
      </w:pPr>
      <w:ins w:id="359" w:author="MarieMuller" w:date="2024-07-08T10:23:46Z">
        <w:r>
          <w:rPr>
            <w:lang w:val="fr-FR"/>
          </w:rPr>
          <w:t xml:space="preserve">générer une documentation SHACL de la doc cars avec SHACL play</w:t>
        </w:r>
      </w:ins>
      <w:r>
        <w:rPr>
          <w:highlight w:val="none"/>
          <w:lang w:val="fr-FR"/>
        </w:rPr>
      </w:r>
    </w:p>
    <w:sectPr>
      <w:footerReference w:type="default" r:id="rId9"/>
      <w:footnotePr>
        <w:numFmt w:val="decimal"/>
      </w:footnotePr>
      <w:endnotePr/>
      <w:type w:val="nextPage"/>
      <w:pgSz w:h="16838" w:orient="portrait" w:w="11906"/>
      <w:pgMar w:top="1440" w:right="1440" w:bottom="1440" w:left="1281" w:header="0" w:footer="720" w:gutter="0"/>
      <w:pgNumType w:start="1"/>
      <w:cols w:num="1" w:sep="0" w:space="1701" w:equalWidth="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 w:author="Auteur inconnu" w:date="2024-07-12T17:22:48Z">
    <w:p w14:paraId="00000001" w14:textId="00000001">
      <w:pPr>
        <w:spacing w:line="240" w:after="0" w:lineRule="auto" w:before="0"/>
        <w:ind w:firstLine="0" w:left="0" w:right="0"/>
        <w:jc w:val="left"/>
      </w:pPr>
      <w:r>
        <w:rPr>
          <w:rFonts w:eastAsia="Arial" w:ascii="Arial" w:hAnsi="Arial" w:cs="Arial"/>
          <w:sz w:val="22"/>
        </w:rPr>
        <w:t xml:space="preserve">Tout détailler en reprenant le support</w:t>
      </w:r>
    </w:p>
  </w:comment>
  <w:comment w:id="16" w:author="thomas" w:date="2024-06-04T15:49:20Z" w:initials="t">
    <w:p w14:paraId="00000002" w14:textId="00000002">
      <w:pPr>
        <w:spacing w:line="240" w:after="0" w:lineRule="auto" w:before="0"/>
        <w:ind w:firstLine="0" w:left="0" w:right="0"/>
        <w:jc w:val="left"/>
      </w:pPr>
      <w:r>
        <w:rPr>
          <w:rFonts w:eastAsia="Arial" w:ascii="Arial" w:hAnsi="Arial" w:cs="Arial"/>
          <w:sz w:val="22"/>
        </w:rPr>
        <w:t xml:space="preserve">Ajouter un exemple dans la config de datasource par défaut pour ajouter un "count" dans une liste</w:t>
      </w:r>
    </w:p>
  </w:comment>
  <w:comment w:id="15" w:author="thomas" w:date="2024-06-04T15:41:27Z" w:initials="t">
    <w:p w14:paraId="00000003" w14:textId="00000003">
      <w:pPr>
        <w:spacing w:line="240" w:after="0" w:lineRule="auto" w:before="0"/>
        <w:ind w:firstLine="0" w:left="0" w:right="0"/>
        <w:jc w:val="left"/>
      </w:pPr>
      <w:r>
        <w:rPr>
          <w:rFonts w:eastAsia="Arial" w:ascii="Arial" w:hAnsi="Arial" w:cs="Arial"/>
          <w:sz w:val="22"/>
        </w:rPr>
        <w:t xml:space="preserve">A relire mais devrait rester assez similaire</w:t>
      </w:r>
    </w:p>
  </w:comment>
  <w:comment w:id="14" w:author="thomas" w:date="2024-06-04T15:18:47Z" w:initials="t">
    <w:p w14:paraId="00000004" w14:textId="00000004">
      <w:pPr>
        <w:spacing w:line="240" w:after="0" w:lineRule="auto" w:before="0"/>
        <w:ind w:firstLine="0" w:left="0" w:right="0"/>
        <w:jc w:val="left"/>
      </w:pPr>
      <w:r>
        <w:rPr>
          <w:rFonts w:eastAsia="Arial" w:ascii="Arial" w:hAnsi="Arial" w:cs="Arial"/>
          <w:sz w:val="22"/>
        </w:rPr>
        <w:t xml:space="preserve">Remplacé par dash:searchWidget</w:t>
      </w:r>
    </w:p>
  </w:comment>
  <w:comment w:id="13" w:author="thomas" w:date="2024-06-04T15:19:29Z" w:initials="t">
    <w:p w14:paraId="00000005" w14:textId="00000005">
      <w:pPr>
        <w:spacing w:line="240" w:after="0" w:lineRule="auto" w:before="0"/>
        <w:ind w:firstLine="0" w:left="0" w:right="0"/>
        <w:jc w:val="left"/>
      </w:pPr>
      <w:r>
        <w:rPr>
          <w:rFonts w:eastAsia="Arial" w:ascii="Arial" w:hAnsi="Arial" w:cs="Arial"/>
          <w:sz w:val="22"/>
        </w:rPr>
        <w:t xml:space="preserve">sh:class</w:t>
      </w:r>
    </w:p>
  </w:comment>
  <w:comment w:id="12" w:author="thomas" w:date="2024-06-04T15:17:37Z" w:initials="t">
    <w:p w14:paraId="00000006" w14:textId="00000006">
      <w:pPr>
        <w:spacing w:line="240" w:after="0" w:lineRule="auto" w:before="0"/>
        <w:ind w:firstLine="0" w:left="0" w:right="0"/>
        <w:jc w:val="left"/>
      </w:pPr>
      <w:r>
        <w:rPr>
          <w:rFonts w:eastAsia="Arial" w:ascii="Arial" w:hAnsi="Arial" w:cs="Arial"/>
          <w:sz w:val="22"/>
        </w:rPr>
        <w:t xml:space="preserve">Décrire une règle de nommage possible, qui est de concaténer l'identifiant de l'Entité avec l'identifiant de la propriété, par exemple "this:Vehicle_VIN"</w:t>
      </w:r>
    </w:p>
  </w:comment>
  <w:comment w:id="11" w:author="thomas" w:date="2024-06-04T15:16:07Z" w:initials="t">
    <w:p w14:paraId="00000007" w14:textId="00000007">
      <w:pPr>
        <w:spacing w:line="240" w:after="0" w:lineRule="auto" w:before="0"/>
        <w:ind w:firstLine="0" w:left="0" w:right="0"/>
        <w:jc w:val="left"/>
      </w:pPr>
      <w:r>
        <w:rPr>
          <w:rFonts w:eastAsia="Arial" w:ascii="Arial" w:hAnsi="Arial" w:cs="Arial"/>
          <w:sz w:val="22"/>
        </w:rPr>
        <w:t xml:space="preserve">Refaire tous les screenshot en conséquence</w:t>
      </w:r>
    </w:p>
  </w:comment>
  <w:comment w:id="10" w:author="thomas" w:date="2024-06-04T15:14:43Z" w:initials="t">
    <w:p w14:paraId="00000008" w14:textId="00000008">
      <w:pPr>
        <w:spacing w:line="240" w:after="0" w:lineRule="auto" w:before="0"/>
        <w:ind w:firstLine="0" w:left="0" w:right="0"/>
        <w:jc w:val="left"/>
      </w:pPr>
      <w:r>
        <w:rPr>
          <w:rFonts w:eastAsia="Arial" w:ascii="Arial" w:hAnsi="Arial" w:cs="Arial"/>
          <w:sz w:val="22"/>
        </w:rPr>
        <w:t xml:space="preserve">Ajuster la description en fonction de l'ordre des colonnes</w:t>
      </w:r>
    </w:p>
  </w:comment>
  <w:comment w:id="9" w:author="thomas" w:date="2024-06-04T15:10:54Z" w:initials="t">
    <w:p w14:paraId="00000009" w14:textId="00000009">
      <w:pPr>
        <w:spacing w:line="240" w:after="0" w:lineRule="auto" w:before="0"/>
        <w:ind w:firstLine="0" w:left="0" w:right="0"/>
        <w:jc w:val="left"/>
      </w:pPr>
      <w:r>
        <w:rPr>
          <w:rFonts w:eastAsia="Arial" w:ascii="Arial" w:hAnsi="Arial" w:cs="Arial"/>
          <w:sz w:val="22"/>
        </w:rPr>
        <w:t xml:space="preserve">A modifier</w:t>
      </w:r>
    </w:p>
  </w:comment>
  <w:comment w:id="8" w:author="thomas" w:date="2024-06-04T15:09:08Z" w:initials="t">
    <w:p w14:paraId="0000000A" w14:textId="0000000A">
      <w:pPr>
        <w:spacing w:line="240" w:after="0" w:lineRule="auto" w:before="0"/>
        <w:ind w:firstLine="0" w:left="0" w:right="0"/>
        <w:jc w:val="left"/>
      </w:pPr>
      <w:r>
        <w:rPr>
          <w:rFonts w:eastAsia="Arial" w:ascii="Arial" w:hAnsi="Arial" w:cs="Arial"/>
          <w:sz w:val="22"/>
        </w:rPr>
        <w:t xml:space="preserve">Ne plus parler d'ontology, parler de "configuration" ou "specification"</w:t>
      </w:r>
    </w:p>
  </w:comment>
  <w:comment w:id="7" w:author="thomas" w:date="2024-06-04T14:55:31Z" w:initials="t">
    <w:p w14:paraId="0000000B" w14:textId="0000000B">
      <w:pPr>
        <w:spacing w:line="240" w:after="0" w:lineRule="auto" w:before="0"/>
        <w:ind w:firstLine="0" w:left="0" w:right="0"/>
        <w:jc w:val="left"/>
      </w:pPr>
      <w:r>
        <w:rPr>
          <w:rFonts w:eastAsia="Arial" w:ascii="Arial" w:hAnsi="Arial" w:cs="Arial"/>
          <w:sz w:val="22"/>
        </w:rPr>
        <w:t xml:space="preserve">Ajuster en fonction du tableau d'exemple</w:t>
      </w:r>
    </w:p>
  </w:comment>
  <w:comment w:id="6" w:author="Auteur inconnu" w:date="2024-07-10T18:12:50Z" w:initials="Ai">
    <w:p w14:paraId="0000000C" w14:textId="0000000C">
      <w:pPr>
        <w:spacing w:line="240" w:after="0" w:lineRule="auto" w:before="0"/>
        <w:ind w:firstLine="0" w:left="0" w:right="0"/>
        <w:jc w:val="left"/>
      </w:pPr>
      <w:r>
        <w:rPr>
          <w:rFonts w:eastAsia="Arial" w:ascii="Arial" w:hAnsi="Arial" w:cs="Arial"/>
          <w:sz w:val="22"/>
        </w:rPr>
        <w:t xml:space="preserve">Lien B1 à changer ?</w:t>
      </w:r>
    </w:p>
  </w:comment>
  <w:comment w:id="5" w:author="thomas" w:date="2024-06-04T14:48:30Z" w:initials="t">
    <w:p w14:paraId="0000000D" w14:textId="0000000D">
      <w:pPr>
        <w:spacing w:line="240" w:after="0" w:lineRule="auto" w:before="0"/>
        <w:ind w:firstLine="0" w:left="0" w:right="0"/>
        <w:jc w:val="left"/>
      </w:pPr>
      <w:r>
        <w:rPr>
          <w:rFonts w:eastAsia="Arial" w:ascii="Arial" w:hAnsi="Arial" w:cs="Arial"/>
          <w:sz w:val="22"/>
        </w:rPr>
        <w:t xml:space="preserve">Lien à modifier</w:t>
      </w:r>
    </w:p>
  </w:comment>
  <w:comment w:id="4" w:author="thomas" w:date="2024-05-27T11:57:08Z" w:initials="t">
    <w:p w14:paraId="0000000E" w14:textId="0000000E">
      <w:pPr>
        <w:spacing w:line="240" w:after="0" w:lineRule="auto" w:before="0"/>
        <w:ind w:firstLine="0" w:left="0" w:right="0"/>
        <w:jc w:val="left"/>
      </w:pPr>
      <w:r>
        <w:rPr>
          <w:rFonts w:eastAsia="Arial" w:ascii="Arial" w:hAnsi="Arial" w:cs="Arial"/>
          <w:sz w:val="22"/>
        </w:rPr>
        <w:t xml:space="preserve">Préparer un template Excel en ligne avec la nouvelle structure du tableau + les descriptions des colonnes</w:t>
      </w:r>
    </w:p>
  </w:comment>
  <w:comment w:id="3" w:author="thomas" w:date="2024-06-04T14:42:59Z" w:initials="t">
    <w:p w14:paraId="0000000F" w14:textId="0000000F">
      <w:pPr>
        <w:spacing w:line="240" w:after="0" w:lineRule="auto" w:before="0"/>
        <w:ind w:firstLine="0" w:left="0" w:right="0"/>
        <w:jc w:val="left"/>
      </w:pPr>
      <w:r>
        <w:rPr>
          <w:rFonts w:eastAsia="Arial" w:ascii="Arial" w:hAnsi="Arial" w:cs="Arial"/>
          <w:sz w:val="22"/>
        </w:rPr>
        <w:t xml:space="preserve">Image a refaire pour faire disparaitre le OWL et le remplacer par du SHACL</w:t>
      </w:r>
    </w:p>
  </w:comment>
  <w:comment w:id="2" w:author="MarieMuller" w:date="2024-07-08T16:53:02Z" w:initials="M">
    <w:p w14:paraId="00000010" w14:textId="00000010">
      <w:pPr>
        <w:spacing w:line="240" w:after="0" w:lineRule="auto" w:before="0"/>
        <w:ind w:firstLine="0" w:left="0" w:right="0"/>
        <w:jc w:val="left"/>
      </w:pPr>
      <w:r>
        <w:rPr>
          <w:rFonts w:eastAsia="Arial" w:ascii="Arial" w:hAnsi="Arial" w:cs="Arial"/>
          <w:sz w:val="22"/>
        </w:rPr>
        <w:t xml:space="preserve">cf annexe</w:t>
      </w:r>
    </w:p>
  </w:comment>
  <w:comment w:id="1" w:author="thomas" w:date="2024-06-04T14:38:34Z" w:initials="t">
    <w:p w14:paraId="00000011" w14:textId="00000011">
      <w:pPr>
        <w:spacing w:line="240" w:after="0" w:lineRule="auto" w:before="0"/>
        <w:ind w:firstLine="0" w:left="0" w:right="0"/>
        <w:jc w:val="left"/>
      </w:pPr>
      <w:r>
        <w:rPr>
          <w:rFonts w:eastAsia="Arial" w:ascii="Arial" w:hAnsi="Arial" w:cs="Arial"/>
          <w:sz w:val="22"/>
        </w:rPr>
        <w:t xml:space="preserve">Voiri où on pourrait ajouter la possibilité de voir la spec SHACL avec SHACL Play ?</w:t>
      </w:r>
    </w:p>
  </w:comment>
  <w:comment w:id="0" w:author="thomas" w:date="2024-06-04T14:35:25Z" w:initials="t">
    <w:p w14:paraId="00000012" w14:textId="00000012">
      <w:pPr>
        <w:spacing w:line="240" w:after="0" w:lineRule="auto" w:before="0"/>
        <w:ind w:firstLine="0" w:left="0" w:right="0"/>
        <w:jc w:val="left"/>
      </w:pPr>
      <w:r>
        <w:rPr>
          <w:rFonts w:eastAsia="Arial" w:ascii="Arial" w:hAnsi="Arial" w:cs="Arial"/>
          <w:sz w:val="22"/>
        </w:rPr>
        <w:t xml:space="preserve">A remplacer par lien vers http://docs.sparnatural.eu/SHACL-based-configuration.html</w:t>
      </w:r>
    </w:p>
  </w:comment>
</w:comments>
</file>

<file path=word/commentsDocument.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thomas" w:date="2024-06-04T15:23:36Z" w:initials="t">
    <w:p w14:paraId="00000001" w14:textId="00000001">
      <w:pPr>
        <w:spacing w:line="240" w:after="0" w:lineRule="auto" w:before="0"/>
        <w:ind w:firstLine="0" w:left="0" w:right="0"/>
        <w:jc w:val="left"/>
      </w:pPr>
      <w:r>
        <w:rPr>
          <w:rFonts w:eastAsia="Arial" w:ascii="Arial" w:hAnsi="Arial" w:cs="Arial"/>
          <w:sz w:val="22"/>
        </w:rPr>
        <w:t xml:space="preserve">sh:deactivated à ddocumenter</w:t>
      </w:r>
    </w:p>
  </w:comment>
  <w:comment w:id="1" w:author="Auteur inconnu" w:date="2024-07-12T16:30:52Z">
    <w:p w14:paraId="00000002" w14:textId="00000002">
      <w:pPr>
        <w:spacing w:line="240" w:after="0" w:lineRule="auto" w:before="0"/>
        <w:ind w:firstLine="0" w:left="0" w:right="0"/>
        <w:jc w:val="left"/>
      </w:pPr>
      <w:r>
        <w:rPr>
          <w:rFonts w:eastAsia="Arial" w:ascii="Arial" w:hAnsi="Arial" w:cs="Arial"/>
          <w:sz w:val="22"/>
        </w:rPr>
        <w:t xml:space="preserve">Thomas</w:t>
      </w:r>
    </w:p>
  </w:comment>
  <w:comment w:id="2" w:author="Auteur inconnu" w:date="2024-07-12T16:55:40Z">
    <w:p w14:paraId="00000003" w14:textId="00000003">
      <w:pPr>
        <w:spacing w:line="240" w:after="0" w:lineRule="auto" w:before="0"/>
        <w:ind w:firstLine="0" w:left="0" w:right="0"/>
        <w:jc w:val="left"/>
      </w:pPr>
      <w:r>
        <w:rPr>
          <w:rFonts w:eastAsia="Arial" w:ascii="Arial" w:hAnsi="Arial" w:cs="Arial"/>
          <w:sz w:val="22"/>
        </w:rPr>
        <w:t xml:space="preserve">Pour Thomas : documenter les datatypes des widgets par défaut</w:t>
      </w:r>
    </w:p>
  </w:comment>
  <w:comment w:id="3" w:author="thomas" w:date="2024-06-04T15:19:15Z" w:initials="t">
    <w:p w14:paraId="00000004" w14:textId="00000004">
      <w:pPr>
        <w:spacing w:line="240" w:after="0" w:lineRule="auto" w:before="0"/>
        <w:ind w:firstLine="0" w:left="0" w:right="0"/>
        <w:jc w:val="left"/>
      </w:pPr>
      <w:r>
        <w:rPr>
          <w:rFonts w:eastAsia="Arial" w:ascii="Arial" w:hAnsi="Arial" w:cs="Arial"/>
          <w:sz w:val="22"/>
        </w:rPr>
        <w:t xml:space="preserve">^sh:property</w:t>
      </w:r>
    </w:p>
  </w:comment>
  <w:comment w:id="4" w:author="thomas" w:date="2024-06-04T15:19:02Z" w:initials="t">
    <w:p w14:paraId="00000005" w14:textId="00000005">
      <w:pPr>
        <w:spacing w:line="240" w:after="0" w:lineRule="auto" w:before="0"/>
        <w:ind w:firstLine="0" w:left="0" w:right="0"/>
        <w:jc w:val="left"/>
      </w:pPr>
      <w:r>
        <w:rPr>
          <w:rFonts w:eastAsia="Arial" w:ascii="Arial" w:hAnsi="Arial" w:cs="Arial"/>
          <w:sz w:val="22"/>
        </w:rPr>
        <w:t xml:space="preserve">sh:description</w:t>
      </w:r>
    </w:p>
  </w:comment>
  <w:comment w:id="5" w:author="thomas" w:date="2024-06-04T15:18:47Z" w:initials="t">
    <w:p w14:paraId="00000006" w14:textId="00000006">
      <w:pPr>
        <w:spacing w:line="240" w:after="0" w:lineRule="auto" w:before="0"/>
        <w:ind w:firstLine="0" w:left="0" w:right="0"/>
        <w:jc w:val="left"/>
      </w:pPr>
      <w:r>
        <w:rPr>
          <w:rFonts w:eastAsia="Arial" w:ascii="Arial" w:hAnsi="Arial" w:cs="Arial"/>
          <w:sz w:val="22"/>
        </w:rPr>
        <w:t xml:space="preserve">Remplacé par dash:searchWidget</w:t>
      </w:r>
    </w:p>
  </w:comment>
  <w:comment w:id="6" w:author="thomas" w:date="2024-06-04T15:19:15Z" w:initials="t">
    <w:p w14:paraId="00000007" w14:textId="00000007">
      <w:pPr>
        <w:spacing w:line="240" w:after="0" w:lineRule="auto" w:before="0"/>
        <w:ind w:firstLine="0" w:left="0" w:right="0"/>
        <w:jc w:val="left"/>
      </w:pPr>
      <w:r>
        <w:rPr>
          <w:rFonts w:eastAsia="Arial" w:ascii="Arial" w:hAnsi="Arial" w:cs="Arial"/>
          <w:sz w:val="22"/>
        </w:rPr>
        <w:t xml:space="preserve">^sh:property</w:t>
      </w:r>
    </w:p>
  </w:comment>
  <w:comment w:id="7" w:author="thomas" w:date="2024-06-04T15:11:30Z" w:initials="t">
    <w:p w14:paraId="00000008" w14:textId="00000008">
      <w:pPr>
        <w:spacing w:line="240" w:after="0" w:lineRule="auto" w:before="0"/>
        <w:ind w:firstLine="0" w:left="0" w:right="0"/>
        <w:jc w:val="left"/>
      </w:pPr>
      <w:r>
        <w:rPr>
          <w:rFonts w:eastAsia="Arial" w:ascii="Arial" w:hAnsi="Arial" w:cs="Arial"/>
          <w:sz w:val="22"/>
        </w:rPr>
        <w:t xml:space="preserve">Plus nécessaire, remplacer par le fait que rdf:type = sh:NodeShape</w:t>
      </w:r>
    </w:p>
  </w:comment>
  <w:comment w:id="8" w:author="thomas" w:date="2024-06-04T15:10:30Z" w:initials="t">
    <w:p w14:paraId="00000009" w14:textId="00000009">
      <w:pPr>
        <w:spacing w:line="240" w:after="0" w:lineRule="auto" w:before="0"/>
        <w:ind w:firstLine="0" w:left="0" w:right="0"/>
        <w:jc w:val="left"/>
      </w:pPr>
      <w:r>
        <w:rPr>
          <w:rFonts w:eastAsia="Arial" w:ascii="Arial" w:hAnsi="Arial" w:cs="Arial"/>
          <w:sz w:val="22"/>
        </w:rPr>
        <w:t xml:space="preserve">Toujours utiliser le préfixe "this" dans la colonne "URI" + renseigner l'URI de la classe dans la colonne sh:targetClass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Ex w15:paraId="00000003" w15:done="0"/>
  <w15:commentEx w15:paraId="00000004" w15:done="1"/>
  <w15:commentEx w15:paraId="00000005" w15:done="1"/>
  <w15:commentEx w15:paraId="00000006" w15:done="1"/>
  <w15:commentEx w15:paraId="00000007" w15:done="1"/>
  <w15:commentEx w15:paraId="00000008" w15:done="1"/>
  <w15:commentEx w15:paraId="00000009" w15:done="1"/>
  <w15:commentEx w15:paraId="0000000A" w15:done="1"/>
  <w15:commentEx w15:paraId="0000000B" w15:done="1"/>
  <w15:commentEx w15:paraId="0000000C" w15:done="1"/>
  <w15:commentEx w15:paraId="0000000D" w15:done="1"/>
  <w15:commentEx w15:paraId="0000000E" w15:done="1"/>
  <w15:commentEx w15:paraId="0000000F" w15:done="1"/>
  <w15:commentEx w15:paraId="00000010" w15:done="0"/>
  <w15:commentEx w15:paraId="00000011" w15:done="1"/>
  <w15:commentEx w15:paraId="00000012" w15:done="1"/>
</w15:commentsEx>
</file>

<file path=word/commentsExtendedDocument.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Ex w15:paraId="00000003" w15:done="0"/>
  <w15:commentEx w15:paraId="00000004" w15:done="0"/>
  <w15:commentEx w15:paraId="00000005" w15:done="0"/>
  <w15:commentEx w15:paraId="00000006" w15:done="0"/>
  <w15:commentEx w15:paraId="00000007" w15:done="1"/>
  <w15:commentEx w15:paraId="00000008" w15:done="0"/>
  <w15:commentEx w15:paraId="0000000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50F64319" w16cex:dateUtc="2024-07-10T16:12:50Z"/>
</w16cex:commentsExtensible>
</file>

<file path=word/commentsIds.xml><?xml version="1.0" encoding="utf-8"?>
<w16cid:commentsIds xmlns:mc="http://schemas.openxmlformats.org/markup-compatibility/2006" xmlns:w16cid="http://schemas.microsoft.com/office/word/2016/wordml/cid" mc:Ignorable="w16cid">
  <w16cid:commentId w16cid:paraId="00000001" w16cid:durableId="4538401C"/>
  <w16cid:commentId w16cid:paraId="00000002" w16cid:durableId="651BE99E"/>
  <w16cid:commentId w16cid:paraId="00000003" w16cid:durableId="4B55631F"/>
  <w16cid:commentId w16cid:paraId="00000004" w16cid:durableId="421083B6"/>
  <w16cid:commentId w16cid:paraId="00000005" w16cid:durableId="7AA931DA"/>
  <w16cid:commentId w16cid:paraId="00000006" w16cid:durableId="3513561A"/>
  <w16cid:commentId w16cid:paraId="00000007" w16cid:durableId="5645338C"/>
  <w16cid:commentId w16cid:paraId="00000008" w16cid:durableId="6D0EABB7"/>
  <w16cid:commentId w16cid:paraId="00000009" w16cid:durableId="1BB10ECF"/>
  <w16cid:commentId w16cid:paraId="0000000A" w16cid:durableId="46F9E14B"/>
  <w16cid:commentId w16cid:paraId="0000000B" w16cid:durableId="5B54DE15"/>
  <w16cid:commentId w16cid:paraId="0000000C" w16cid:durableId="50F64319"/>
  <w16cid:commentId w16cid:paraId="0000000D" w16cid:durableId="2C9D94EC"/>
  <w16cid:commentId w16cid:paraId="0000000E" w16cid:durableId="40073D9C"/>
  <w16cid:commentId w16cid:paraId="0000000F" w16cid:durableId="725C526C"/>
  <w16cid:commentId w16cid:paraId="00000010" w16cid:durableId="49A60DAF"/>
  <w16cid:commentId w16cid:paraId="00000011" w16cid:durableId="6692150B"/>
  <w16cid:commentId w16cid:paraId="00000012" w16cid:durableId="6A195D09"/>
</w16cid:commentsIds>
</file>

<file path=word/commentsIdsDocument.xml><?xml version="1.0" encoding="utf-8"?>
<w16cid:commentsIds xmlns:mc="http://schemas.openxmlformats.org/markup-compatibility/2006" xmlns:w16cid="http://schemas.microsoft.com/office/word/2016/wordml/cid" mc:Ignorable="w16cid">
  <w16cid:commentId w16cid:paraId="00000001" w16cid:durableId="6B17049D"/>
  <w16cid:commentId w16cid:paraId="00000002" w16cid:durableId="5028D4D6"/>
  <w16cid:commentId w16cid:paraId="00000003" w16cid:durableId="7579A9C5"/>
  <w16cid:commentId w16cid:paraId="00000004" w16cid:durableId="40C67749"/>
  <w16cid:commentId w16cid:paraId="00000005" w16cid:durableId="1020FDF4"/>
  <w16cid:commentId w16cid:paraId="00000006" w16cid:durableId="6115CBBD"/>
  <w16cid:commentId w16cid:paraId="00000007" w16cid:durableId="7F896A1F"/>
  <w16cid:commentId w16cid:paraId="00000008" w16cid:durableId="228966D2"/>
  <w16cid:commentId w16cid:paraId="00000009" w16cid:durableId="2D2CF3C6"/>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lack-Lato;Slack-Fractions;appleLogo;sans-serif">
    <w:panose1 w:val="020B0502020202020204"/>
  </w:font>
  <w:font w:name="Consolas">
    <w:panose1 w:val="020B0606030504020204"/>
  </w:font>
  <w:font w:name="Symbol">
    <w:panose1 w:val="05010000000000000000"/>
  </w:font>
  <w:font w:name="Wingdings 2">
    <w:panose1 w:val="05040102010807070707"/>
  </w:font>
  <w:font w:name="Microsoft YaHei">
    <w:panose1 w:val="020B0502020202020204"/>
  </w:font>
  <w:font w:name="Wingdings">
    <w:panose1 w:val="05010000000000000000"/>
  </w:font>
  <w:font w:name="Lucida Sans">
    <w:panose1 w:val="020B0603030804020204"/>
  </w:font>
  <w:font w:name="Liberation Sans">
    <w:panose1 w:val="020B0604020202020204"/>
  </w:font>
  <w:font w:name="Arimo">
    <w:panose1 w:val="020B0502020202020204"/>
  </w:font>
  <w:font w:name="Courier New">
    <w:panose1 w:val="02070409020205020404"/>
  </w:font>
  <w:font w:name="OpenSymbol">
    <w:panose1 w:val="05010000000000000000"/>
  </w:font>
  <w:font w:name="Trebuchet MS">
    <w:panose1 w:val="020B06040202020202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26"/>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sz w:val="12"/>
        </w:rPr>
      </w:pPr>
      <w:r>
        <w:separator/>
      </w:r>
      <w:r>
        <w:rPr>
          <w:sz w:val="12"/>
        </w:rPr>
      </w:r>
    </w:p>
  </w:footnote>
  <w:footnote w:type="continuationSeparator" w:id="0">
    <w:p>
      <w:pPr>
        <w:pBdr/>
        <w:spacing/>
        <w:ind/>
        <w:rPr>
          <w:sz w:val="12"/>
        </w:rPr>
      </w:pPr>
      <w:r>
        <w:continuationSeparator/>
      </w:r>
      <w:r>
        <w:rPr>
          <w:sz w:val="12"/>
        </w:rPr>
      </w:r>
    </w:p>
  </w:footnote>
  <w:footnote w:id="2">
    <w:p>
      <w:pPr>
        <w:pStyle w:val="827"/>
        <w:pBdr/>
        <w:shd w:val="nil"/>
        <w:spacing/>
        <w:ind w:firstLine="0" w:left="0"/>
        <w:rPr>
          <w:lang w:val="fr-FR"/>
          <w14:ligatures w14:val="none"/>
        </w:rPr>
      </w:pPr>
      <w:r>
        <w:rPr>
          <w:rStyle w:val="806"/>
        </w:rPr>
        <w:footnoteRef/>
      </w:r>
      <w:r>
        <w:t xml:space="preserve"> </w:t>
      </w:r>
      <w:r>
        <w:rPr>
          <w:lang w:val="fr-FR"/>
        </w:rPr>
        <w:t xml:space="preserve">You can read the</w:t>
      </w:r>
      <w:r>
        <w:rPr>
          <w:rStyle w:val="804"/>
          <w:lang w:val="fr-FR"/>
        </w:rPr>
        <w:t xml:space="preserve"> </w:t>
      </w:r>
      <w:hyperlink r:id="rId1" w:tooltip="https://www.w3.org/TR/shacl/" w:history="1">
        <w:r>
          <w:rPr>
            <w:rStyle w:val="804"/>
            <w:lang w:val="fr-FR"/>
          </w:rPr>
          <w:t xml:space="preserve">official SHACL spec</w:t>
        </w:r>
      </w:hyperlink>
      <w:r>
        <w:rPr>
          <w:lang w:val="fr-FR"/>
        </w:rPr>
        <w:t xml:space="preserve">, and here are a few suggestions of introductory materials to get acquainted with SHACL :</w:t>
      </w:r>
      <w:r>
        <w:rPr>
          <w:highlight w:val="none"/>
          <w14:ligatures w14:val="none"/>
        </w:rPr>
      </w:r>
    </w:p>
    <w:p>
      <w:pPr>
        <w:pStyle w:val="827"/>
        <w:pBdr/>
        <w:shd w:val="nil" w:color="000000"/>
        <w:spacing/>
        <w:ind/>
        <w:rPr>
          <w:highlight w:val="none"/>
          <w14:ligatures w14:val="none"/>
        </w:rPr>
      </w:pPr>
      <w:r>
        <w:rPr>
          <w:lang w:val="fr-FR"/>
        </w:rPr>
      </w:r>
      <w:r>
        <w:t xml:space="preserve">This masterclass :</w:t>
      </w:r>
      <w:r>
        <w:rPr>
          <w:highlight w:val="none"/>
        </w:rPr>
      </w:r>
      <w:r/>
    </w:p>
    <w:p>
      <w:pPr>
        <w:pStyle w:val="827"/>
        <w:numPr>
          <w:ilvl w:val="0"/>
          <w:numId w:val="20"/>
        </w:numPr>
        <w:pBdr/>
        <w:shd w:val="nil"/>
        <w:spacing/>
        <w:ind/>
        <w:rPr/>
      </w:pPr>
      <w:r/>
      <w:hyperlink r:id="rId2" w:tooltip="https://github.com/veleda/shacl-masterclass" w:history="1">
        <w:r>
          <w:rPr>
            <w:rStyle w:val="804"/>
            <w:lang w:val="fr-FR"/>
          </w:rPr>
          <w:t xml:space="preserve">https://github.com/veleda/shacl-masterclass</w:t>
        </w:r>
        <w:r>
          <w:t xml:space="preserve"> </w:t>
        </w:r>
      </w:hyperlink>
      <w:r/>
      <w:r/>
    </w:p>
    <w:p>
      <w:pPr>
        <w:pStyle w:val="827"/>
        <w:numPr>
          <w:ilvl w:val="0"/>
          <w:numId w:val="19"/>
        </w:numPr>
        <w:pBdr/>
        <w:shd w:val="nil" w:color="000000"/>
        <w:spacing/>
        <w:ind/>
        <w:rPr/>
      </w:pPr>
      <w:r>
        <w:t xml:space="preserve">in particular </w:t>
      </w:r>
      <w:r>
        <w:t xml:space="preserve">the slides at</w:t>
      </w:r>
      <w:r>
        <w:t xml:space="preserve"> </w:t>
      </w:r>
      <w:r/>
      <w:hyperlink r:id="rId3" w:tooltip="https://github.com/veleda/shacl-masterclass/tree/main/slides/KGC 2023" w:history="1">
        <w:r>
          <w:rPr>
            <w:rStyle w:val="804"/>
          </w:rPr>
          <w:t xml:space="preserve">https://github.com/veleda/shacl-masterclass/tree/main/slides/KGC%202023</w:t>
        </w:r>
      </w:hyperlink>
      <w:r/>
      <w:r/>
    </w:p>
    <w:p>
      <w:pPr>
        <w:pStyle w:val="827"/>
        <w:pBdr/>
        <w:shd w:val="nil" w:color="auto"/>
        <w:spacing/>
        <w:ind/>
        <w:rPr/>
      </w:pPr>
      <w:r>
        <w:t xml:space="preserve">This serie of post</w:t>
      </w:r>
      <w:r>
        <w:t xml:space="preserve">s</w:t>
      </w:r>
      <w:r>
        <w:t xml:space="preserve"> :</w:t>
      </w:r>
      <w:r/>
      <w:r/>
    </w:p>
    <w:p>
      <w:pPr>
        <w:pStyle w:val="827"/>
        <w:numPr>
          <w:ilvl w:val="0"/>
          <w:numId w:val="18"/>
        </w:numPr>
        <w:pBdr/>
        <w:shd w:val="nil" w:color="auto"/>
        <w:spacing/>
        <w:ind/>
        <w:rPr/>
      </w:pPr>
      <w:r/>
      <w:hyperlink r:id="rId4" w:tooltip="https://www.linkedin.com/pulse/ontology-modeling-shacl-getting-started-holger-knublauch-iwlrf" w:history="1">
        <w:r>
          <w:rPr>
            <w:rStyle w:val="804"/>
          </w:rPr>
          <w:t xml:space="preserve">https://www.linkedin.com/pulse/ontology-modeling-shacl-getting-started-holger-knublauch-iwlrf</w:t>
        </w:r>
      </w:hyperlink>
      <w:r/>
      <w:r/>
    </w:p>
    <w:p>
      <w:pPr>
        <w:pStyle w:val="827"/>
        <w:numPr>
          <w:ilvl w:val="0"/>
          <w:numId w:val="18"/>
        </w:numPr>
        <w:pBdr/>
        <w:shd w:val="nil" w:color="auto"/>
        <w:spacing/>
        <w:ind/>
        <w:rPr/>
      </w:pPr>
      <w:r/>
      <w:hyperlink r:id="rId5" w:tooltip="https://www.linkedin.com/pulse/ontology-modeling-shacl-qualified-cardinality-holger-knublauch-zp8hf/" w:history="1">
        <w:r>
          <w:rPr>
            <w:rStyle w:val="804"/>
          </w:rPr>
          <w:t xml:space="preserve">https://www.linkedin.com/pulse/ontology-modeling-shacl-qualified-cardinality-holger-knublauch-zp8hf/</w:t>
        </w:r>
      </w:hyperlink>
      <w:r/>
      <w:r/>
    </w:p>
    <w:p>
      <w:pPr>
        <w:pStyle w:val="827"/>
        <w:numPr>
          <w:ilvl w:val="0"/>
          <w:numId w:val="18"/>
        </w:numPr>
        <w:pBdr/>
        <w:shd w:val="nil" w:color="auto"/>
        <w:spacing/>
        <w:ind/>
        <w:rPr/>
      </w:pPr>
      <w:r/>
      <w:hyperlink r:id="rId6" w:tooltip="https://www.linkedin.com/pulse/ontology-modeling-shacl-sparql-based-constraints-holger-knublauch-qeisf/" w:history="1">
        <w:r>
          <w:rPr>
            <w:rStyle w:val="804"/>
          </w:rPr>
          <w:t xml:space="preserve">https://www.linkedin.com/pulse/ontology-modeling-shacl-sparql-based-constraints-holger-knublauch-qeisf/</w:t>
        </w:r>
      </w:hyperlink>
      <w:r/>
      <w:r/>
    </w:p>
    <w:p>
      <w:pPr>
        <w:pStyle w:val="827"/>
        <w:numPr>
          <w:ilvl w:val="0"/>
          <w:numId w:val="18"/>
        </w:numPr>
        <w:pBdr/>
        <w:shd w:val="nil" w:color="auto"/>
        <w:spacing w:after="40" w:before="0"/>
        <w:ind/>
        <w:rPr/>
      </w:pPr>
      <w:r/>
      <w:hyperlink r:id="rId7" w:tooltip="https://www.linkedin.com/pulse/ontology-modeling-shacl-defining-forms-instance-data-holger-knublauch-ann5f/" w:history="1">
        <w:r>
          <w:rPr>
            <w:rStyle w:val="804"/>
          </w:rPr>
          <w:t xml:space="preserve">https://www.linkedin.com/pulse/ontology-modeling-shacl-defining-forms-instance-data-holger-knublauch-ann5f/</w:t>
        </w:r>
        <w:r>
          <w:rPr>
            <w:rStyle w:val="804"/>
          </w:rPr>
        </w:r>
      </w:hyperlink>
      <w:r>
        <w:t xml:space="preserve"> </w:t>
      </w:r>
      <w:r/>
    </w:p>
  </w:footnote>
  <w:footnote w:id="3">
    <w:p>
      <w:pPr>
        <w:pStyle w:val="827"/>
        <w:pBdr/>
        <w:spacing w:after="40" w:before="0" w:line="240" w:lineRule="auto"/>
        <w:ind/>
        <w:rPr/>
      </w:pPr>
      <w:r>
        <w:rPr>
          <w:rStyle w:val="806"/>
        </w:rPr>
        <w:footnoteRef/>
      </w:r>
      <w:r/>
      <w:r/>
    </w:p>
  </w:footnote>
  <w:footnote w:id="4">
    <w:p>
      <w:pPr>
        <w:pStyle w:val="827"/>
        <w:pBdr/>
        <w:spacing w:after="40" w:before="0" w:line="240" w:lineRule="auto"/>
        <w:ind/>
        <w:rPr/>
      </w:pPr>
      <w:r>
        <w:rPr>
          <w:rStyle w:val="806"/>
        </w:rPr>
        <w:footnoteRef/>
      </w: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1">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2">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3">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4">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5">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6">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7">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8">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9">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10">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11">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12">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13">
    <w:lvl w:ilvl="0">
      <w:isLgl w:val="false"/>
      <w:lvlJc w:val="left"/>
      <w:lvlText w:val="%1."/>
      <w:numFmt w:val="decimal"/>
      <w:pPr>
        <w:pBdr/>
        <w:tabs>
          <w:tab w:val="num" w:leader="none" w:pos="0"/>
        </w:tabs>
        <w:spacing/>
        <w:ind w:hanging="360" w:left="720"/>
      </w:pPr>
      <w:rPr>
        <w:u w:val="none"/>
      </w:rPr>
      <w:start w:val="1"/>
      <w:suff w:val="tab"/>
    </w:lvl>
    <w:lvl w:ilvl="1">
      <w:isLgl w:val="false"/>
      <w:lvlJc w:val="left"/>
      <w:lvlText w:val="%2."/>
      <w:numFmt w:val="lowerLetter"/>
      <w:pPr>
        <w:pBdr/>
        <w:tabs>
          <w:tab w:val="num" w:leader="none" w:pos="0"/>
        </w:tabs>
        <w:spacing/>
        <w:ind w:hanging="360" w:left="1440"/>
      </w:pPr>
      <w:rPr>
        <w:u w:val="none"/>
      </w:rPr>
      <w:start w:val="1"/>
      <w:suff w:val="tab"/>
    </w:lvl>
    <w:lvl w:ilvl="2">
      <w:isLgl w:val="false"/>
      <w:lvlJc w:val="right"/>
      <w:lvlText w:val="%3."/>
      <w:numFmt w:val="lowerRoman"/>
      <w:pPr>
        <w:pBdr/>
        <w:tabs>
          <w:tab w:val="num" w:leader="none" w:pos="0"/>
        </w:tabs>
        <w:spacing/>
        <w:ind w:hanging="360" w:left="2160"/>
      </w:pPr>
      <w:rPr>
        <w:u w:val="none"/>
      </w:rPr>
      <w:start w:val="1"/>
      <w:suff w:val="tab"/>
    </w:lvl>
    <w:lvl w:ilvl="3">
      <w:isLgl w:val="false"/>
      <w:lvlJc w:val="left"/>
      <w:lvlText w:val="%4."/>
      <w:numFmt w:val="decimal"/>
      <w:pPr>
        <w:pBdr/>
        <w:tabs>
          <w:tab w:val="num" w:leader="none" w:pos="0"/>
        </w:tabs>
        <w:spacing/>
        <w:ind w:hanging="360" w:left="2880"/>
      </w:pPr>
      <w:rPr>
        <w:u w:val="none"/>
      </w:rPr>
      <w:start w:val="1"/>
      <w:suff w:val="tab"/>
    </w:lvl>
    <w:lvl w:ilvl="4">
      <w:isLgl w:val="false"/>
      <w:lvlJc w:val="left"/>
      <w:lvlText w:val="%5."/>
      <w:numFmt w:val="lowerLetter"/>
      <w:pPr>
        <w:pBdr/>
        <w:tabs>
          <w:tab w:val="num" w:leader="none" w:pos="0"/>
        </w:tabs>
        <w:spacing/>
        <w:ind w:hanging="360" w:left="3600"/>
      </w:pPr>
      <w:rPr>
        <w:u w:val="none"/>
      </w:rPr>
      <w:start w:val="1"/>
      <w:suff w:val="tab"/>
    </w:lvl>
    <w:lvl w:ilvl="5">
      <w:isLgl w:val="false"/>
      <w:lvlJc w:val="right"/>
      <w:lvlText w:val="%6."/>
      <w:numFmt w:val="lowerRoman"/>
      <w:pPr>
        <w:pBdr/>
        <w:tabs>
          <w:tab w:val="num" w:leader="none" w:pos="0"/>
        </w:tabs>
        <w:spacing/>
        <w:ind w:hanging="360" w:left="4320"/>
      </w:pPr>
      <w:rPr>
        <w:u w:val="none"/>
      </w:rPr>
      <w:start w:val="1"/>
      <w:suff w:val="tab"/>
    </w:lvl>
    <w:lvl w:ilvl="6">
      <w:isLgl w:val="false"/>
      <w:lvlJc w:val="left"/>
      <w:lvlText w:val="%7."/>
      <w:numFmt w:val="decimal"/>
      <w:pPr>
        <w:pBdr/>
        <w:tabs>
          <w:tab w:val="num" w:leader="none" w:pos="0"/>
        </w:tabs>
        <w:spacing/>
        <w:ind w:hanging="360" w:left="5040"/>
      </w:pPr>
      <w:rPr>
        <w:u w:val="none"/>
      </w:rPr>
      <w:start w:val="1"/>
      <w:suff w:val="tab"/>
    </w:lvl>
    <w:lvl w:ilvl="7">
      <w:isLgl w:val="false"/>
      <w:lvlJc w:val="left"/>
      <w:lvlText w:val="%8."/>
      <w:numFmt w:val="lowerLetter"/>
      <w:pPr>
        <w:pBdr/>
        <w:tabs>
          <w:tab w:val="num" w:leader="none" w:pos="0"/>
        </w:tabs>
        <w:spacing/>
        <w:ind w:hanging="360" w:left="5760"/>
      </w:pPr>
      <w:rPr>
        <w:u w:val="none"/>
      </w:rPr>
      <w:start w:val="1"/>
      <w:suff w:val="tab"/>
    </w:lvl>
    <w:lvl w:ilvl="8">
      <w:isLgl w:val="false"/>
      <w:lvlJc w:val="right"/>
      <w:lvlText w:val="%9."/>
      <w:numFmt w:val="lowerRoman"/>
      <w:pPr>
        <w:pBdr/>
        <w:tabs>
          <w:tab w:val="num" w:leader="none" w:pos="0"/>
        </w:tabs>
        <w:spacing/>
        <w:ind w:hanging="360" w:left="6480"/>
      </w:pPr>
      <w:rPr>
        <w:u w:val="none"/>
      </w:rPr>
      <w:start w:val="1"/>
      <w:suff w:val="tab"/>
    </w:lvl>
  </w:abstractNum>
  <w:abstractNum w:abstractNumId="14">
    <w:lvl w:ilvl="0">
      <w:isLgl w:val="false"/>
      <w:lvlJc w:val="left"/>
      <w:lvlText w:val=""/>
      <w:numFmt w:val="bullet"/>
      <w:pPr>
        <w:pBdr/>
        <w:tabs>
          <w:tab w:val="num" w:leader="none" w:pos="0"/>
        </w:tabs>
        <w:spacing/>
        <w:ind w:hanging="360" w:left="720"/>
      </w:pPr>
      <w:rPr>
        <w:rFonts w:hint="default" w:ascii="Wingdings" w:hAnsi="Wingdings" w:cs="Wingdings"/>
        <w:u w:val="none"/>
      </w:rPr>
      <w:start w:val="1"/>
      <w:suff w:val="tab"/>
    </w:lvl>
    <w:lvl w:ilvl="1">
      <w:isLgl w:val="false"/>
      <w:lvlJc w:val="left"/>
      <w:lvlText w:val=""/>
      <w:numFmt w:val="bullet"/>
      <w:pPr>
        <w:pBdr/>
        <w:tabs>
          <w:tab w:val="num" w:leader="none" w:pos="0"/>
        </w:tabs>
        <w:spacing/>
        <w:ind w:hanging="360" w:left="1440"/>
      </w:pPr>
      <w:rPr>
        <w:rFonts w:hint="default" w:ascii="Wingdings 2" w:hAnsi="Wingdings 2" w:cs="Wingdings 2"/>
        <w:u w:val="none"/>
      </w:rPr>
      <w:start w:val="1"/>
      <w:suff w:val="tab"/>
    </w:lvl>
    <w:lvl w:ilvl="2">
      <w:isLgl w:val="false"/>
      <w:lvlJc w:val="left"/>
      <w:lvlText w:val="■"/>
      <w:numFmt w:val="bullet"/>
      <w:pPr>
        <w:pBdr/>
        <w:tabs>
          <w:tab w:val="num" w:leader="none" w:pos="0"/>
        </w:tabs>
        <w:spacing/>
        <w:ind w:hanging="360" w:left="2160"/>
      </w:pPr>
      <w:rPr>
        <w:rFonts w:hint="default" w:ascii="OpenSymbol" w:hAnsi="OpenSymbol" w:cs="OpenSymbol"/>
        <w:u w:val="none"/>
      </w:rPr>
      <w:start w:val="1"/>
      <w:suff w:val="tab"/>
    </w:lvl>
    <w:lvl w:ilvl="3">
      <w:isLgl w:val="false"/>
      <w:lvlJc w:val="left"/>
      <w:lvlText w:val=""/>
      <w:numFmt w:val="bullet"/>
      <w:pPr>
        <w:pBdr/>
        <w:tabs>
          <w:tab w:val="num" w:leader="none" w:pos="0"/>
        </w:tabs>
        <w:spacing/>
        <w:ind w:hanging="360" w:left="2880"/>
      </w:pPr>
      <w:rPr>
        <w:rFonts w:hint="default" w:ascii="Wingdings" w:hAnsi="Wingdings" w:cs="Wingdings"/>
        <w:u w:val="none"/>
      </w:rPr>
      <w:start w:val="1"/>
      <w:suff w:val="tab"/>
    </w:lvl>
    <w:lvl w:ilvl="4">
      <w:isLgl w:val="false"/>
      <w:lvlJc w:val="left"/>
      <w:lvlText w:val=""/>
      <w:numFmt w:val="bullet"/>
      <w:pPr>
        <w:pBdr/>
        <w:tabs>
          <w:tab w:val="num" w:leader="none" w:pos="0"/>
        </w:tabs>
        <w:spacing/>
        <w:ind w:hanging="360" w:left="3600"/>
      </w:pPr>
      <w:rPr>
        <w:rFonts w:hint="default" w:ascii="Wingdings 2" w:hAnsi="Wingdings 2" w:cs="Wingdings 2"/>
        <w:u w:val="none"/>
      </w:rPr>
      <w:start w:val="1"/>
      <w:suff w:val="tab"/>
    </w:lvl>
    <w:lvl w:ilvl="5">
      <w:isLgl w:val="false"/>
      <w:lvlJc w:val="left"/>
      <w:lvlText w:val="■"/>
      <w:numFmt w:val="bullet"/>
      <w:pPr>
        <w:pBdr/>
        <w:tabs>
          <w:tab w:val="num" w:leader="none" w:pos="0"/>
        </w:tabs>
        <w:spacing/>
        <w:ind w:hanging="360" w:left="4320"/>
      </w:pPr>
      <w:rPr>
        <w:rFonts w:hint="default" w:ascii="OpenSymbol" w:hAnsi="OpenSymbol" w:cs="OpenSymbol"/>
        <w:u w:val="none"/>
      </w:rPr>
      <w:start w:val="1"/>
      <w:suff w:val="tab"/>
    </w:lvl>
    <w:lvl w:ilvl="6">
      <w:isLgl w:val="false"/>
      <w:lvlJc w:val="left"/>
      <w:lvlText w:val=""/>
      <w:numFmt w:val="bullet"/>
      <w:pPr>
        <w:pBdr/>
        <w:tabs>
          <w:tab w:val="num" w:leader="none" w:pos="0"/>
        </w:tabs>
        <w:spacing/>
        <w:ind w:hanging="360" w:left="5040"/>
      </w:pPr>
      <w:rPr>
        <w:rFonts w:hint="default" w:ascii="Wingdings" w:hAnsi="Wingdings" w:cs="Wingdings"/>
        <w:u w:val="none"/>
      </w:rPr>
      <w:start w:val="1"/>
      <w:suff w:val="tab"/>
    </w:lvl>
    <w:lvl w:ilvl="7">
      <w:isLgl w:val="false"/>
      <w:lvlJc w:val="left"/>
      <w:lvlText w:val=""/>
      <w:numFmt w:val="bullet"/>
      <w:pPr>
        <w:pBdr/>
        <w:tabs>
          <w:tab w:val="num" w:leader="none" w:pos="0"/>
        </w:tabs>
        <w:spacing/>
        <w:ind w:hanging="360" w:left="5760"/>
      </w:pPr>
      <w:rPr>
        <w:rFonts w:hint="default" w:ascii="Wingdings 2" w:hAnsi="Wingdings 2" w:cs="Wingdings 2"/>
        <w:u w:val="none"/>
      </w:rPr>
      <w:start w:val="1"/>
      <w:suff w:val="tab"/>
    </w:lvl>
    <w:lvl w:ilvl="8">
      <w:isLgl w:val="false"/>
      <w:lvlJc w:val="left"/>
      <w:lvlText w:val="■"/>
      <w:numFmt w:val="bullet"/>
      <w:pPr>
        <w:pBdr/>
        <w:tabs>
          <w:tab w:val="num" w:leader="none" w:pos="0"/>
        </w:tabs>
        <w:spacing/>
        <w:ind w:hanging="360" w:left="6480"/>
      </w:pPr>
      <w:rPr>
        <w:rFonts w:hint="default" w:ascii="OpenSymbol" w:hAnsi="OpenSymbol" w:cs="OpenSymbol"/>
        <w:u w:val="none"/>
      </w:rPr>
      <w:start w:val="1"/>
      <w:suff w:val="tab"/>
    </w:lvl>
  </w:abstractNum>
  <w:abstractNum w:abstractNumId="15">
    <w:lvl w:ilvl="0">
      <w:isLgl w:val="false"/>
      <w:lvlJc w:val="left"/>
      <w:lvlText w:val="%1."/>
      <w:numFmt w:val="decimal"/>
      <w:pPr>
        <w:pBdr/>
        <w:tabs>
          <w:tab w:val="num" w:leader="none" w:pos="0"/>
        </w:tabs>
        <w:spacing/>
        <w:ind w:hanging="360" w:left="709"/>
      </w:pPr>
      <w:rPr/>
      <w:start w:val="1"/>
      <w:suff w:val="tab"/>
    </w:lvl>
    <w:lvl w:ilvl="1">
      <w:isLgl w:val="false"/>
      <w:lvlJc w:val="left"/>
      <w:lvlText w:val="%2."/>
      <w:numFmt w:val="lowerLetter"/>
      <w:pPr>
        <w:pBdr/>
        <w:tabs>
          <w:tab w:val="num" w:leader="none" w:pos="0"/>
        </w:tabs>
        <w:spacing/>
        <w:ind w:hanging="360" w:left="1429"/>
      </w:pPr>
      <w:rPr/>
      <w:start w:val="1"/>
      <w:suff w:val="tab"/>
    </w:lvl>
    <w:lvl w:ilvl="2">
      <w:isLgl w:val="false"/>
      <w:lvlJc w:val="right"/>
      <w:lvlText w:val="%3."/>
      <w:numFmt w:val="lowerRoman"/>
      <w:pPr>
        <w:pBdr/>
        <w:tabs>
          <w:tab w:val="num" w:leader="none" w:pos="0"/>
        </w:tabs>
        <w:spacing/>
        <w:ind w:hanging="180" w:left="2149"/>
      </w:pPr>
      <w:rPr/>
      <w:start w:val="1"/>
      <w:suff w:val="tab"/>
    </w:lvl>
    <w:lvl w:ilvl="3">
      <w:isLgl w:val="false"/>
      <w:lvlJc w:val="left"/>
      <w:lvlText w:val="%4."/>
      <w:numFmt w:val="decimal"/>
      <w:pPr>
        <w:pBdr/>
        <w:tabs>
          <w:tab w:val="num" w:leader="none" w:pos="0"/>
        </w:tabs>
        <w:spacing/>
        <w:ind w:hanging="360" w:left="2869"/>
      </w:pPr>
      <w:rPr/>
      <w:start w:val="1"/>
      <w:suff w:val="tab"/>
    </w:lvl>
    <w:lvl w:ilvl="4">
      <w:isLgl w:val="false"/>
      <w:lvlJc w:val="left"/>
      <w:lvlText w:val="%5."/>
      <w:numFmt w:val="lowerLetter"/>
      <w:pPr>
        <w:pBdr/>
        <w:tabs>
          <w:tab w:val="num" w:leader="none" w:pos="0"/>
        </w:tabs>
        <w:spacing/>
        <w:ind w:hanging="360" w:left="3589"/>
      </w:pPr>
      <w:rPr/>
      <w:start w:val="1"/>
      <w:suff w:val="tab"/>
    </w:lvl>
    <w:lvl w:ilvl="5">
      <w:isLgl w:val="false"/>
      <w:lvlJc w:val="right"/>
      <w:lvlText w:val="%6."/>
      <w:numFmt w:val="lowerRoman"/>
      <w:pPr>
        <w:pBdr/>
        <w:tabs>
          <w:tab w:val="num" w:leader="none" w:pos="0"/>
        </w:tabs>
        <w:spacing/>
        <w:ind w:hanging="180" w:left="4309"/>
      </w:pPr>
      <w:rPr/>
      <w:start w:val="1"/>
      <w:suff w:val="tab"/>
    </w:lvl>
    <w:lvl w:ilvl="6">
      <w:isLgl w:val="false"/>
      <w:lvlJc w:val="left"/>
      <w:lvlText w:val="%7."/>
      <w:numFmt w:val="decimal"/>
      <w:pPr>
        <w:pBdr/>
        <w:tabs>
          <w:tab w:val="num" w:leader="none" w:pos="0"/>
        </w:tabs>
        <w:spacing/>
        <w:ind w:hanging="360" w:left="5029"/>
      </w:pPr>
      <w:rPr/>
      <w:start w:val="1"/>
      <w:suff w:val="tab"/>
    </w:lvl>
    <w:lvl w:ilvl="7">
      <w:isLgl w:val="false"/>
      <w:lvlJc w:val="left"/>
      <w:lvlText w:val="%8."/>
      <w:numFmt w:val="lowerLetter"/>
      <w:pPr>
        <w:pBdr/>
        <w:tabs>
          <w:tab w:val="num" w:leader="none" w:pos="0"/>
        </w:tabs>
        <w:spacing/>
        <w:ind w:hanging="360" w:left="5749"/>
      </w:pPr>
      <w:rPr/>
      <w:start w:val="1"/>
      <w:suff w:val="tab"/>
    </w:lvl>
    <w:lvl w:ilvl="8">
      <w:isLgl w:val="false"/>
      <w:lvlJc w:val="right"/>
      <w:lvlText w:val="%9."/>
      <w:numFmt w:val="lowerRoman"/>
      <w:pPr>
        <w:pBdr/>
        <w:tabs>
          <w:tab w:val="num" w:leader="none" w:pos="0"/>
        </w:tabs>
        <w:spacing/>
        <w:ind w:hanging="180" w:left="6469"/>
      </w:pPr>
      <w:rPr/>
      <w:start w:val="1"/>
      <w:suff w:val="tab"/>
    </w:lvl>
  </w:abstractNum>
  <w:abstractNum w:abstractNumId="16">
    <w:lvl w:ilvl="0">
      <w:isLgl w:val="false"/>
      <w:lvlJc w:val="left"/>
      <w:lvlText/>
      <w:numFmt w:val="none"/>
      <w:pPr>
        <w:pBdr/>
        <w:tabs>
          <w:tab w:val="num" w:leader="none" w:pos="0"/>
        </w:tabs>
        <w:spacing/>
        <w:ind w:firstLine="0" w:left="0"/>
      </w:pPr>
      <w:rPr/>
      <w:start w:val="1"/>
      <w:suff w:val="nothing"/>
    </w:lvl>
    <w:lvl w:ilvl="1">
      <w:isLgl w:val="false"/>
      <w:lvlJc w:val="left"/>
      <w:lvlText/>
      <w:numFmt w:val="none"/>
      <w:pPr>
        <w:pBdr/>
        <w:tabs>
          <w:tab w:val="num" w:leader="none" w:pos="0"/>
        </w:tabs>
        <w:spacing/>
        <w:ind w:firstLine="0" w:left="0"/>
      </w:pPr>
      <w:rPr/>
      <w:start w:val="1"/>
      <w:suff w:val="nothing"/>
    </w:lvl>
    <w:lvl w:ilvl="2">
      <w:isLgl w:val="false"/>
      <w:lvlJc w:val="left"/>
      <w:lvlText/>
      <w:numFmt w:val="none"/>
      <w:pPr>
        <w:pBdr/>
        <w:tabs>
          <w:tab w:val="num" w:leader="none" w:pos="0"/>
        </w:tabs>
        <w:spacing/>
        <w:ind w:firstLine="0" w:left="0"/>
      </w:pPr>
      <w:rPr/>
      <w:start w:val="1"/>
      <w:suff w:val="nothing"/>
    </w:lvl>
    <w:lvl w:ilvl="3">
      <w:isLgl w:val="false"/>
      <w:lvlJc w:val="left"/>
      <w:lvlText/>
      <w:numFmt w:val="none"/>
      <w:pPr>
        <w:pBdr/>
        <w:tabs>
          <w:tab w:val="num" w:leader="none" w:pos="0"/>
        </w:tabs>
        <w:spacing/>
        <w:ind w:firstLine="0" w:left="0"/>
      </w:pPr>
      <w:rPr/>
      <w:start w:val="1"/>
      <w:suff w:val="nothing"/>
    </w:lvl>
    <w:lvl w:ilvl="4">
      <w:isLgl w:val="false"/>
      <w:lvlJc w:val="left"/>
      <w:lvlText/>
      <w:numFmt w:val="none"/>
      <w:pPr>
        <w:pBdr/>
        <w:tabs>
          <w:tab w:val="num" w:leader="none" w:pos="0"/>
        </w:tabs>
        <w:spacing/>
        <w:ind w:firstLine="0" w:left="0"/>
      </w:pPr>
      <w:rPr/>
      <w:start w:val="1"/>
      <w:suff w:val="nothing"/>
    </w:lvl>
    <w:lvl w:ilvl="5">
      <w:isLgl w:val="false"/>
      <w:lvlJc w:val="left"/>
      <w:lvlText/>
      <w:numFmt w:val="none"/>
      <w:pPr>
        <w:pBdr/>
        <w:tabs>
          <w:tab w:val="num" w:leader="none" w:pos="0"/>
        </w:tabs>
        <w:spacing/>
        <w:ind w:firstLine="0" w:left="0"/>
      </w:pPr>
      <w:rPr/>
      <w:start w:val="1"/>
      <w:suff w:val="nothing"/>
    </w:lvl>
    <w:lvl w:ilvl="6">
      <w:isLgl w:val="false"/>
      <w:lvlJc w:val="left"/>
      <w:lvlText/>
      <w:numFmt w:val="none"/>
      <w:pPr>
        <w:pBdr/>
        <w:tabs>
          <w:tab w:val="num" w:leader="none" w:pos="0"/>
        </w:tabs>
        <w:spacing/>
        <w:ind w:firstLine="0" w:left="0"/>
      </w:pPr>
      <w:rPr/>
      <w:start w:val="1"/>
      <w:suff w:val="nothing"/>
    </w:lvl>
    <w:lvl w:ilvl="7">
      <w:isLgl w:val="false"/>
      <w:lvlJc w:val="left"/>
      <w:lvlText/>
      <w:numFmt w:val="none"/>
      <w:pPr>
        <w:pBdr/>
        <w:tabs>
          <w:tab w:val="num" w:leader="none" w:pos="0"/>
        </w:tabs>
        <w:spacing/>
        <w:ind w:firstLine="0" w:left="0"/>
      </w:pPr>
      <w:rPr/>
      <w:start w:val="1"/>
      <w:suff w:val="nothing"/>
    </w:lvl>
    <w:lvl w:ilvl="8">
      <w:isLgl w:val="false"/>
      <w:lvlJc w:val="left"/>
      <w:lvlText/>
      <w:numFmt w:val="none"/>
      <w:pPr>
        <w:pBdr/>
        <w:tabs>
          <w:tab w:val="num" w:leader="none" w:pos="0"/>
        </w:tabs>
        <w:spacing/>
        <w:ind w:firstLine="0" w:left="0"/>
      </w:pPr>
      <w:rPr/>
      <w:start w:val="1"/>
      <w:suff w:val="nothing"/>
    </w:lvl>
  </w:abstractNum>
  <w:abstractNum w:abstractNumId="17">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8">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true"/>
  <w:documentProtection/>
  <w:defaultTabStop w:val="720"/>
  <w:autoHyphenation w:val="true"/>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Arial" w:hAnsi="Arial" w:eastAsia="Arial" w:cs="Arial"/>
        <w:sz w:val="22"/>
        <w:szCs w:val="22"/>
        <w:lang w:val="fr-FR" w:eastAsia="zh-CN"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0"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
    <w:name w:val="Table Grid"/>
    <w:basedOn w:val="10"/>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
    <w:name w:val="Table Grid Light"/>
    <w:basedOn w:val="1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1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10"/>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1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1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1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10"/>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1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1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1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1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1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1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1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1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1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1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1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1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1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1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1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1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1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1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1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1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10"/>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10"/>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10"/>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10"/>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10"/>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10"/>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10"/>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1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1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1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1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1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1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1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10"/>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10"/>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1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10"/>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1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10"/>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10"/>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10"/>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10"/>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6da5"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10"/>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10"/>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c732f"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10"/>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10"/>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879"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10"/>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25408"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1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1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1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1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1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1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1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10"/>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10"/>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10"/>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10"/>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10"/>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10"/>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10"/>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1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10"/>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1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10"/>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1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10"/>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10"/>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1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10"/>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10"/>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10"/>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10"/>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10"/>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10"/>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10"/>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10"/>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10"/>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10"/>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10"/>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10"/>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10"/>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10"/>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10"/>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10"/>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10"/>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10"/>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10"/>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10"/>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10"/>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10"/>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b4b72"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111">
    <w:name w:val="List Table 7 Colorful - Accent 2"/>
    <w:basedOn w:val="10"/>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112">
    <w:name w:val="List Table 7 Colorful - Accent 3"/>
    <w:basedOn w:val="10"/>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93f"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113">
    <w:name w:val="List Table 7 Colorful - Accent 4"/>
    <w:basedOn w:val="10"/>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114">
    <w:name w:val="List Table 7 Colorful - Accent 5"/>
    <w:basedOn w:val="10"/>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8ba3"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115">
    <w:name w:val="List Table 7 Colorful - Accent 6"/>
    <w:basedOn w:val="10"/>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d680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116">
    <w:name w:val="Lined - Accent"/>
    <w:basedOn w:val="1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1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1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1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1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1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1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10"/>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10"/>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10"/>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10"/>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10"/>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10"/>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10"/>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10"/>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1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1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1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1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1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1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65">
    <w:name w:val="Intense Emphasis"/>
    <w:basedOn w:val="811"/>
    <w:uiPriority w:val="21"/>
    <w:qFormat/>
    <w:pPr>
      <w:pBdr/>
      <w:spacing/>
      <w:ind/>
    </w:pPr>
    <w:rPr>
      <w:i/>
      <w:iCs/>
      <w:color w:val="0f4761" w:themeColor="accent1" w:themeShade="BF"/>
    </w:rPr>
  </w:style>
  <w:style w:type="character" w:styleId="168">
    <w:name w:val="Intense Reference"/>
    <w:basedOn w:val="811"/>
    <w:uiPriority w:val="32"/>
    <w:qFormat/>
    <w:pPr>
      <w:pBdr/>
      <w:spacing/>
      <w:ind/>
    </w:pPr>
    <w:rPr>
      <w:b/>
      <w:bCs/>
      <w:smallCaps/>
      <w:color w:val="0f4761" w:themeColor="accent1" w:themeShade="BF"/>
      <w:spacing w:val="5"/>
    </w:rPr>
  </w:style>
  <w:style w:type="character" w:styleId="170">
    <w:name w:val="Subtle Emphasis"/>
    <w:basedOn w:val="811"/>
    <w:uiPriority w:val="19"/>
    <w:qFormat/>
    <w:pPr>
      <w:pBdr/>
      <w:spacing/>
      <w:ind/>
    </w:pPr>
    <w:rPr>
      <w:i/>
      <w:iCs/>
      <w:color w:val="404040" w:themeColor="text1" w:themeTint="BF"/>
    </w:rPr>
  </w:style>
  <w:style w:type="character" w:styleId="171">
    <w:name w:val="Emphasis"/>
    <w:basedOn w:val="811"/>
    <w:uiPriority w:val="20"/>
    <w:qFormat/>
    <w:pPr>
      <w:pBdr/>
      <w:spacing/>
      <w:ind/>
    </w:pPr>
    <w:rPr>
      <w:i/>
      <w:iCs/>
    </w:rPr>
  </w:style>
  <w:style w:type="character" w:styleId="172">
    <w:name w:val="Strong"/>
    <w:basedOn w:val="811"/>
    <w:uiPriority w:val="22"/>
    <w:qFormat/>
    <w:pPr>
      <w:pBdr/>
      <w:spacing/>
      <w:ind/>
    </w:pPr>
    <w:rPr>
      <w:b/>
      <w:bCs/>
    </w:rPr>
  </w:style>
  <w:style w:type="character" w:styleId="173">
    <w:name w:val="Subtle Reference"/>
    <w:basedOn w:val="811"/>
    <w:uiPriority w:val="31"/>
    <w:qFormat/>
    <w:pPr>
      <w:pBdr/>
      <w:spacing/>
      <w:ind/>
    </w:pPr>
    <w:rPr>
      <w:smallCaps/>
      <w:color w:val="5a5a5a" w:themeColor="text1" w:themeTint="A5"/>
    </w:rPr>
  </w:style>
  <w:style w:type="character" w:styleId="174">
    <w:name w:val="Book Title"/>
    <w:basedOn w:val="811"/>
    <w:uiPriority w:val="33"/>
    <w:qFormat/>
    <w:pPr>
      <w:pBdr/>
      <w:spacing/>
      <w:ind/>
    </w:pPr>
    <w:rPr>
      <w:b/>
      <w:bCs/>
      <w:i/>
      <w:iCs/>
      <w:spacing w:val="5"/>
    </w:rPr>
  </w:style>
  <w:style w:type="character" w:styleId="187">
    <w:name w:val="FollowedHyperlink"/>
    <w:basedOn w:val="811"/>
    <w:uiPriority w:val="99"/>
    <w:semiHidden/>
    <w:unhideWhenUsed/>
    <w:pPr>
      <w:pBdr/>
      <w:spacing/>
      <w:ind/>
    </w:pPr>
    <w:rPr>
      <w:color w:val="954f72" w:themeColor="followedHyperlink"/>
      <w:u w:val="single"/>
    </w:rPr>
  </w:style>
  <w:style w:type="paragraph" w:styleId="778" w:default="1">
    <w:name w:val="Normal"/>
    <w:qFormat/>
    <w:pPr>
      <w:widowControl w:val="true"/>
      <w:pBdr/>
      <w:bidi w:val="false"/>
      <w:spacing w:after="0" w:afterAutospacing="0" w:before="0" w:beforeAutospacing="0" w:line="276" w:lineRule="auto"/>
      <w:ind/>
      <w:jc w:val="left"/>
    </w:pPr>
    <w:rPr>
      <w:rFonts w:ascii="Arial" w:hAnsi="Arial" w:eastAsia="Arial" w:cs="Arial"/>
      <w:color w:val="auto"/>
      <w:sz w:val="22"/>
      <w:szCs w:val="22"/>
      <w:lang w:val="fr-FR" w:eastAsia="zh-CN" w:bidi="ar-SA"/>
    </w:rPr>
  </w:style>
  <w:style w:type="paragraph" w:styleId="779">
    <w:name w:val="Heading 1"/>
    <w:basedOn w:val="778"/>
    <w:qFormat/>
    <w:pPr>
      <w:keepNext w:val="true"/>
      <w:keepLines w:val="true"/>
      <w:pageBreakBefore w:val="false"/>
      <w:pBdr/>
      <w:spacing w:after="0" w:before="200"/>
      <w:ind/>
    </w:pPr>
    <w:rPr>
      <w:rFonts w:ascii="Trebuchet MS" w:hAnsi="Trebuchet MS" w:eastAsia="Trebuchet MS" w:cs="Trebuchet MS"/>
      <w:sz w:val="32"/>
      <w:szCs w:val="32"/>
    </w:rPr>
  </w:style>
  <w:style w:type="paragraph" w:styleId="780">
    <w:name w:val="Heading 2"/>
    <w:basedOn w:val="778"/>
    <w:qFormat/>
    <w:pPr>
      <w:keepNext w:val="true"/>
      <w:keepLines w:val="true"/>
      <w:pageBreakBefore w:val="false"/>
      <w:pBdr/>
      <w:spacing w:after="0" w:before="200"/>
      <w:ind/>
    </w:pPr>
    <w:rPr>
      <w:rFonts w:ascii="Trebuchet MS" w:hAnsi="Trebuchet MS" w:eastAsia="Trebuchet MS" w:cs="Trebuchet MS"/>
      <w:b/>
      <w:sz w:val="26"/>
      <w:szCs w:val="26"/>
    </w:rPr>
  </w:style>
  <w:style w:type="paragraph" w:styleId="781">
    <w:name w:val="Heading 3"/>
    <w:basedOn w:val="778"/>
    <w:qFormat/>
    <w:pPr>
      <w:keepNext w:val="true"/>
      <w:keepLines w:val="true"/>
      <w:pageBreakBefore w:val="false"/>
      <w:pBdr/>
      <w:spacing w:after="0" w:before="160"/>
      <w:ind/>
    </w:pPr>
    <w:rPr>
      <w:rFonts w:ascii="Trebuchet MS" w:hAnsi="Trebuchet MS" w:eastAsia="Trebuchet MS" w:cs="Trebuchet MS"/>
      <w:b/>
      <w:color w:val="666666"/>
      <w:sz w:val="24"/>
      <w:szCs w:val="24"/>
    </w:rPr>
  </w:style>
  <w:style w:type="paragraph" w:styleId="782">
    <w:name w:val="Heading 4"/>
    <w:basedOn w:val="778"/>
    <w:qFormat/>
    <w:pPr>
      <w:keepNext w:val="true"/>
      <w:keepLines w:val="true"/>
      <w:pageBreakBefore w:val="false"/>
      <w:pBdr/>
      <w:spacing w:after="0" w:before="160"/>
      <w:ind/>
    </w:pPr>
    <w:rPr>
      <w:rFonts w:ascii="Trebuchet MS" w:hAnsi="Trebuchet MS" w:eastAsia="Trebuchet MS" w:cs="Trebuchet MS"/>
      <w:color w:val="666666"/>
      <w:sz w:val="22"/>
      <w:szCs w:val="22"/>
      <w:u w:val="single"/>
    </w:rPr>
  </w:style>
  <w:style w:type="paragraph" w:styleId="783">
    <w:name w:val="Heading 5"/>
    <w:basedOn w:val="778"/>
    <w:qFormat/>
    <w:pPr>
      <w:keepNext w:val="true"/>
      <w:keepLines w:val="true"/>
      <w:pageBreakBefore w:val="false"/>
      <w:pBdr/>
      <w:spacing w:after="0" w:before="160"/>
      <w:ind/>
    </w:pPr>
    <w:rPr>
      <w:rFonts w:ascii="Trebuchet MS" w:hAnsi="Trebuchet MS" w:eastAsia="Trebuchet MS" w:cs="Trebuchet MS"/>
      <w:color w:val="666666"/>
      <w:sz w:val="22"/>
      <w:szCs w:val="22"/>
    </w:rPr>
  </w:style>
  <w:style w:type="paragraph" w:styleId="784">
    <w:name w:val="Heading 6"/>
    <w:basedOn w:val="778"/>
    <w:qFormat/>
    <w:pPr>
      <w:keepNext w:val="true"/>
      <w:keepLines w:val="true"/>
      <w:pageBreakBefore w:val="false"/>
      <w:pBdr/>
      <w:spacing w:after="0" w:before="160"/>
      <w:ind/>
    </w:pPr>
    <w:rPr>
      <w:rFonts w:ascii="Trebuchet MS" w:hAnsi="Trebuchet MS" w:eastAsia="Trebuchet MS" w:cs="Trebuchet MS"/>
      <w:i/>
      <w:color w:val="666666"/>
      <w:sz w:val="22"/>
      <w:szCs w:val="22"/>
    </w:rPr>
  </w:style>
  <w:style w:type="paragraph" w:styleId="785">
    <w:name w:val="Heading 7"/>
    <w:basedOn w:val="778"/>
    <w:uiPriority w:val="9"/>
    <w:unhideWhenUsed/>
    <w:qFormat/>
    <w:pPr>
      <w:keepNext w:val="true"/>
      <w:keepLines w:val="true"/>
      <w:pBdr/>
      <w:spacing w:after="200" w:before="320"/>
      <w:ind/>
      <w:outlineLvl w:val="6"/>
    </w:pPr>
    <w:rPr>
      <w:rFonts w:ascii="Arial" w:hAnsi="Arial" w:eastAsia="Arial" w:cs="Arial"/>
      <w:b/>
      <w:bCs/>
      <w:i/>
      <w:iCs/>
      <w:sz w:val="22"/>
      <w:szCs w:val="22"/>
    </w:rPr>
  </w:style>
  <w:style w:type="paragraph" w:styleId="786">
    <w:name w:val="Heading 8"/>
    <w:basedOn w:val="778"/>
    <w:uiPriority w:val="9"/>
    <w:unhideWhenUsed/>
    <w:qFormat/>
    <w:pPr>
      <w:keepNext w:val="true"/>
      <w:keepLines w:val="true"/>
      <w:pBdr/>
      <w:spacing w:after="200" w:before="320"/>
      <w:ind/>
      <w:outlineLvl w:val="7"/>
    </w:pPr>
    <w:rPr>
      <w:rFonts w:ascii="Arial" w:hAnsi="Arial" w:eastAsia="Arial" w:cs="Arial"/>
      <w:i/>
      <w:iCs/>
      <w:sz w:val="22"/>
      <w:szCs w:val="22"/>
    </w:rPr>
  </w:style>
  <w:style w:type="paragraph" w:styleId="787">
    <w:name w:val="Heading 9"/>
    <w:basedOn w:val="778"/>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788">
    <w:name w:val="Heading 1 Char"/>
    <w:uiPriority w:val="9"/>
    <w:qFormat/>
    <w:pPr>
      <w:pBdr/>
      <w:spacing/>
      <w:ind/>
    </w:pPr>
    <w:rPr>
      <w:rFonts w:ascii="Arial" w:hAnsi="Arial" w:eastAsia="Arial" w:cs="Arial"/>
      <w:sz w:val="40"/>
      <w:szCs w:val="40"/>
    </w:rPr>
  </w:style>
  <w:style w:type="character" w:styleId="789">
    <w:name w:val="Heading 2 Char"/>
    <w:uiPriority w:val="9"/>
    <w:qFormat/>
    <w:pPr>
      <w:pBdr/>
      <w:spacing/>
      <w:ind/>
    </w:pPr>
    <w:rPr>
      <w:rFonts w:ascii="Arial" w:hAnsi="Arial" w:eastAsia="Arial" w:cs="Arial"/>
      <w:sz w:val="34"/>
    </w:rPr>
  </w:style>
  <w:style w:type="character" w:styleId="790">
    <w:name w:val="Heading 3 Char"/>
    <w:uiPriority w:val="9"/>
    <w:qFormat/>
    <w:pPr>
      <w:pBdr/>
      <w:spacing/>
      <w:ind/>
    </w:pPr>
    <w:rPr>
      <w:rFonts w:ascii="Arial" w:hAnsi="Arial" w:eastAsia="Arial" w:cs="Arial"/>
      <w:sz w:val="30"/>
      <w:szCs w:val="30"/>
    </w:rPr>
  </w:style>
  <w:style w:type="character" w:styleId="791">
    <w:name w:val="Heading 4 Char"/>
    <w:uiPriority w:val="9"/>
    <w:qFormat/>
    <w:pPr>
      <w:pBdr/>
      <w:spacing/>
      <w:ind/>
    </w:pPr>
    <w:rPr>
      <w:rFonts w:ascii="Arial" w:hAnsi="Arial" w:eastAsia="Arial" w:cs="Arial"/>
      <w:b/>
      <w:bCs/>
      <w:sz w:val="26"/>
      <w:szCs w:val="26"/>
    </w:rPr>
  </w:style>
  <w:style w:type="character" w:styleId="792">
    <w:name w:val="Heading 5 Char"/>
    <w:uiPriority w:val="9"/>
    <w:qFormat/>
    <w:pPr>
      <w:pBdr/>
      <w:spacing/>
      <w:ind/>
    </w:pPr>
    <w:rPr>
      <w:rFonts w:ascii="Arial" w:hAnsi="Arial" w:eastAsia="Arial" w:cs="Arial"/>
      <w:b/>
      <w:bCs/>
      <w:sz w:val="24"/>
      <w:szCs w:val="24"/>
    </w:rPr>
  </w:style>
  <w:style w:type="character" w:styleId="793">
    <w:name w:val="Heading 6 Char"/>
    <w:uiPriority w:val="9"/>
    <w:qFormat/>
    <w:pPr>
      <w:pBdr/>
      <w:spacing/>
      <w:ind/>
    </w:pPr>
    <w:rPr>
      <w:rFonts w:ascii="Arial" w:hAnsi="Arial" w:eastAsia="Arial" w:cs="Arial"/>
      <w:b/>
      <w:bCs/>
      <w:sz w:val="22"/>
      <w:szCs w:val="22"/>
    </w:rPr>
  </w:style>
  <w:style w:type="character" w:styleId="794">
    <w:name w:val="Heading 7 Char"/>
    <w:uiPriority w:val="9"/>
    <w:qFormat/>
    <w:pPr>
      <w:pBdr/>
      <w:spacing/>
      <w:ind/>
    </w:pPr>
    <w:rPr>
      <w:rFonts w:ascii="Arial" w:hAnsi="Arial" w:eastAsia="Arial" w:cs="Arial"/>
      <w:b/>
      <w:bCs/>
      <w:i/>
      <w:iCs/>
      <w:sz w:val="22"/>
      <w:szCs w:val="22"/>
    </w:rPr>
  </w:style>
  <w:style w:type="character" w:styleId="795">
    <w:name w:val="Heading 8 Char"/>
    <w:uiPriority w:val="9"/>
    <w:qFormat/>
    <w:pPr>
      <w:pBdr/>
      <w:spacing/>
      <w:ind/>
    </w:pPr>
    <w:rPr>
      <w:rFonts w:ascii="Arial" w:hAnsi="Arial" w:eastAsia="Arial" w:cs="Arial"/>
      <w:i/>
      <w:iCs/>
      <w:sz w:val="22"/>
      <w:szCs w:val="22"/>
    </w:rPr>
  </w:style>
  <w:style w:type="character" w:styleId="796">
    <w:name w:val="Heading 9 Char"/>
    <w:uiPriority w:val="9"/>
    <w:qFormat/>
    <w:pPr>
      <w:pBdr/>
      <w:spacing/>
      <w:ind/>
    </w:pPr>
    <w:rPr>
      <w:rFonts w:ascii="Arial" w:hAnsi="Arial" w:eastAsia="Arial" w:cs="Arial"/>
      <w:i/>
      <w:iCs/>
      <w:sz w:val="21"/>
      <w:szCs w:val="21"/>
    </w:rPr>
  </w:style>
  <w:style w:type="character" w:styleId="797">
    <w:name w:val="Title Char"/>
    <w:uiPriority w:val="10"/>
    <w:qFormat/>
    <w:pPr>
      <w:pBdr/>
      <w:spacing/>
      <w:ind/>
    </w:pPr>
    <w:rPr>
      <w:sz w:val="48"/>
      <w:szCs w:val="48"/>
    </w:rPr>
  </w:style>
  <w:style w:type="character" w:styleId="798">
    <w:name w:val="Subtitle Char"/>
    <w:uiPriority w:val="11"/>
    <w:qFormat/>
    <w:pPr>
      <w:pBdr/>
      <w:spacing/>
      <w:ind/>
    </w:pPr>
    <w:rPr>
      <w:sz w:val="24"/>
      <w:szCs w:val="24"/>
    </w:rPr>
  </w:style>
  <w:style w:type="character" w:styleId="799">
    <w:name w:val="Quote Char"/>
    <w:uiPriority w:val="29"/>
    <w:qFormat/>
    <w:pPr>
      <w:pBdr/>
      <w:spacing/>
      <w:ind/>
    </w:pPr>
    <w:rPr>
      <w:i/>
    </w:rPr>
  </w:style>
  <w:style w:type="character" w:styleId="800">
    <w:name w:val="Intense Quote Char"/>
    <w:uiPriority w:val="30"/>
    <w:qFormat/>
    <w:pPr>
      <w:pBdr/>
      <w:spacing/>
      <w:ind/>
    </w:pPr>
    <w:rPr>
      <w:i/>
    </w:rPr>
  </w:style>
  <w:style w:type="character" w:styleId="801">
    <w:name w:val="Header Char"/>
    <w:uiPriority w:val="99"/>
    <w:qFormat/>
    <w:pPr>
      <w:pBdr/>
      <w:spacing/>
      <w:ind/>
    </w:pPr>
  </w:style>
  <w:style w:type="character" w:styleId="802">
    <w:name w:val="Footer Char"/>
    <w:uiPriority w:val="99"/>
    <w:qFormat/>
    <w:pPr>
      <w:pBdr/>
      <w:spacing/>
      <w:ind/>
    </w:pPr>
  </w:style>
  <w:style w:type="character" w:styleId="803">
    <w:name w:val="Caption Char"/>
    <w:uiPriority w:val="99"/>
    <w:qFormat/>
    <w:pPr>
      <w:pBdr/>
      <w:spacing/>
      <w:ind/>
    </w:pPr>
  </w:style>
  <w:style w:type="character" w:styleId="804">
    <w:name w:val="Hyperlink"/>
    <w:uiPriority w:val="99"/>
    <w:unhideWhenUsed/>
    <w:pPr>
      <w:pBdr/>
      <w:spacing/>
      <w:ind/>
    </w:pPr>
    <w:rPr>
      <w:color w:val="0000ff" w:themeColor="hyperlink"/>
      <w:u w:val="single"/>
    </w:rPr>
  </w:style>
  <w:style w:type="character" w:styleId="805">
    <w:name w:val="Footnote Text Char"/>
    <w:uiPriority w:val="99"/>
    <w:qFormat/>
    <w:pPr>
      <w:pBdr/>
      <w:spacing/>
      <w:ind/>
    </w:pPr>
    <w:rPr>
      <w:sz w:val="18"/>
    </w:rPr>
  </w:style>
  <w:style w:type="character" w:styleId="806">
    <w:name w:val="Caractères de note de bas de page"/>
    <w:uiPriority w:val="99"/>
    <w:unhideWhenUsed/>
    <w:qFormat/>
    <w:pPr>
      <w:pBdr/>
      <w:spacing/>
      <w:ind/>
    </w:pPr>
    <w:rPr>
      <w:vertAlign w:val="superscript"/>
    </w:rPr>
  </w:style>
  <w:style w:type="character" w:styleId="807">
    <w:name w:val="footnote reference"/>
    <w:pPr>
      <w:pBdr/>
      <w:spacing/>
      <w:ind/>
    </w:pPr>
    <w:rPr>
      <w:vertAlign w:val="superscript"/>
    </w:rPr>
  </w:style>
  <w:style w:type="character" w:styleId="808">
    <w:name w:val="Endnote Text Char"/>
    <w:uiPriority w:val="99"/>
    <w:qFormat/>
    <w:pPr>
      <w:pBdr/>
      <w:spacing/>
      <w:ind/>
    </w:pPr>
    <w:rPr>
      <w:sz w:val="20"/>
    </w:rPr>
  </w:style>
  <w:style w:type="character" w:styleId="809">
    <w:name w:val="Caractères de note de fin"/>
    <w:uiPriority w:val="99"/>
    <w:semiHidden/>
    <w:unhideWhenUsed/>
    <w:qFormat/>
    <w:pPr>
      <w:pBdr/>
      <w:spacing/>
      <w:ind/>
    </w:pPr>
    <w:rPr>
      <w:vertAlign w:val="superscript"/>
    </w:rPr>
  </w:style>
  <w:style w:type="character" w:styleId="810">
    <w:name w:val="endnote reference"/>
    <w:pPr>
      <w:pBdr/>
      <w:spacing/>
      <w:ind/>
    </w:pPr>
    <w:rPr>
      <w:vertAlign w:val="superscript"/>
    </w:rPr>
  </w:style>
  <w:style w:type="character" w:styleId="811" w:default="1">
    <w:name w:val="Default Paragraph Font"/>
    <w:uiPriority w:val="1"/>
    <w:semiHidden/>
    <w:unhideWhenUsed/>
    <w:qFormat/>
    <w:pPr>
      <w:pBdr/>
      <w:spacing/>
      <w:ind/>
    </w:pPr>
  </w:style>
  <w:style w:type="character" w:styleId="812">
    <w:name w:val="Saut d'index"/>
    <w:qFormat/>
    <w:pPr>
      <w:pBdr/>
      <w:spacing/>
      <w:ind/>
    </w:pPr>
  </w:style>
  <w:style w:type="character" w:styleId="813">
    <w:name w:val="Line Number"/>
    <w:pPr>
      <w:pBdr/>
      <w:spacing/>
      <w:ind/>
    </w:pPr>
  </w:style>
  <w:style w:type="character" w:styleId="814">
    <w:name w:val="Puces"/>
    <w:qFormat/>
    <w:pPr>
      <w:pBdr/>
      <w:spacing/>
      <w:ind/>
    </w:pPr>
    <w:rPr>
      <w:rFonts w:ascii="OpenSymbol" w:hAnsi="OpenSymbol" w:eastAsia="OpenSymbol" w:cs="OpenSymbol"/>
    </w:rPr>
  </w:style>
  <w:style w:type="paragraph" w:styleId="815">
    <w:name w:val="Titre"/>
    <w:basedOn w:val="778"/>
    <w:next w:val="816"/>
    <w:qFormat/>
    <w:pPr>
      <w:keepNext w:val="true"/>
      <w:pBdr/>
      <w:spacing w:after="120" w:before="240"/>
      <w:ind/>
    </w:pPr>
    <w:rPr>
      <w:rFonts w:ascii="Liberation Sans" w:hAnsi="Liberation Sans" w:eastAsia="Microsoft YaHei" w:cs="Lucida Sans"/>
      <w:sz w:val="28"/>
      <w:szCs w:val="28"/>
    </w:rPr>
  </w:style>
  <w:style w:type="paragraph" w:styleId="816">
    <w:name w:val="Body Text"/>
    <w:basedOn w:val="778"/>
    <w:pPr>
      <w:pBdr/>
      <w:spacing w:after="140" w:before="0" w:line="276" w:lineRule="auto"/>
      <w:ind/>
    </w:pPr>
  </w:style>
  <w:style w:type="paragraph" w:styleId="817">
    <w:name w:val="List"/>
    <w:basedOn w:val="816"/>
    <w:pPr>
      <w:pBdr/>
      <w:spacing/>
      <w:ind/>
    </w:pPr>
    <w:rPr>
      <w:rFonts w:cs="Lucida Sans"/>
    </w:rPr>
  </w:style>
  <w:style w:type="paragraph" w:styleId="818">
    <w:name w:val="Caption"/>
    <w:basedOn w:val="778"/>
    <w:uiPriority w:val="35"/>
    <w:semiHidden/>
    <w:unhideWhenUsed/>
    <w:qFormat/>
    <w:pPr>
      <w:pBdr/>
      <w:spacing w:line="276" w:lineRule="auto"/>
      <w:ind/>
    </w:pPr>
    <w:rPr>
      <w:b/>
      <w:bCs/>
      <w:color w:val="4f81bd" w:themeColor="accent1"/>
      <w:sz w:val="18"/>
      <w:szCs w:val="18"/>
    </w:rPr>
  </w:style>
  <w:style w:type="paragraph" w:styleId="819">
    <w:name w:val="Index"/>
    <w:basedOn w:val="778"/>
    <w:qFormat/>
    <w:pPr>
      <w:suppressLineNumbers w:val="true"/>
      <w:pBdr/>
      <w:spacing/>
      <w:ind/>
    </w:pPr>
    <w:rPr>
      <w:rFonts w:cs="Lucida Sans"/>
    </w:rPr>
  </w:style>
  <w:style w:type="paragraph" w:styleId="820">
    <w:name w:val="List Paragraph"/>
    <w:basedOn w:val="778"/>
    <w:uiPriority w:val="34"/>
    <w:qFormat/>
    <w:pPr>
      <w:pBdr/>
      <w:spacing w:after="0" w:before="0"/>
      <w:ind w:firstLine="0" w:left="720"/>
      <w:contextualSpacing w:val="true"/>
    </w:pPr>
  </w:style>
  <w:style w:type="paragraph" w:styleId="821">
    <w:name w:val="No Spacing"/>
    <w:uiPriority w:val="1"/>
    <w:qFormat/>
    <w:pPr>
      <w:widowControl w:val="true"/>
      <w:pBdr/>
      <w:bidi w:val="false"/>
      <w:spacing w:after="0" w:afterAutospacing="0" w:before="0" w:beforeAutospacing="0" w:line="240" w:lineRule="auto"/>
      <w:ind/>
      <w:jc w:val="left"/>
    </w:pPr>
    <w:rPr>
      <w:rFonts w:ascii="Arial" w:hAnsi="Arial" w:eastAsia="Arial" w:cs="Arial"/>
      <w:color w:val="auto"/>
      <w:sz w:val="22"/>
      <w:szCs w:val="22"/>
      <w:lang w:val="fr-FR" w:eastAsia="zh-CN" w:bidi="ar-SA"/>
    </w:rPr>
  </w:style>
  <w:style w:type="paragraph" w:styleId="822">
    <w:name w:val="Quote"/>
    <w:basedOn w:val="778"/>
    <w:uiPriority w:val="29"/>
    <w:qFormat/>
    <w:pPr>
      <w:pBdr/>
      <w:spacing/>
      <w:ind w:right="720" w:firstLine="0" w:left="720"/>
    </w:pPr>
    <w:rPr>
      <w:i/>
    </w:rPr>
  </w:style>
  <w:style w:type="paragraph" w:styleId="823">
    <w:name w:val="Intense Quote"/>
    <w:basedOn w:val="778"/>
    <w:uiPriority w:val="30"/>
    <w:qFormat/>
    <w:pPr>
      <w:pBdr>
        <w:top w:val="single" w:color="ffffff" w:sz="4" w:space="5"/>
        <w:left w:val="single" w:color="ffffff" w:sz="4" w:space="10"/>
        <w:bottom w:val="single" w:color="ffffff" w:sz="4" w:space="5"/>
        <w:right w:val="single" w:color="ffffff" w:sz="4" w:space="10"/>
      </w:pBdr>
      <w:shd w:val="clear" w:color="auto" w:fill="f2f2f2"/>
      <w:spacing w:after="0" w:before="0"/>
      <w:ind w:right="720" w:firstLine="0" w:left="720"/>
    </w:pPr>
    <w:rPr>
      <w:i/>
    </w:rPr>
  </w:style>
  <w:style w:type="paragraph" w:styleId="824">
    <w:name w:val="En-tête et pied de page"/>
    <w:basedOn w:val="778"/>
    <w:qFormat/>
    <w:pPr>
      <w:pBdr/>
      <w:spacing/>
      <w:ind/>
    </w:pPr>
  </w:style>
  <w:style w:type="paragraph" w:styleId="825">
    <w:name w:val="Header"/>
    <w:basedOn w:val="778"/>
    <w:uiPriority w:val="99"/>
    <w:unhideWhenUsed/>
    <w:pPr>
      <w:pBdr/>
      <w:tabs>
        <w:tab w:val="clear" w:leader="none" w:pos="720"/>
        <w:tab w:val="center" w:leader="none" w:pos="7143"/>
        <w:tab w:val="right" w:leader="none" w:pos="14287"/>
      </w:tabs>
      <w:spacing w:after="0" w:before="0" w:line="240" w:lineRule="auto"/>
      <w:ind/>
    </w:pPr>
  </w:style>
  <w:style w:type="paragraph" w:styleId="826">
    <w:name w:val="Footer"/>
    <w:basedOn w:val="778"/>
    <w:uiPriority w:val="99"/>
    <w:unhideWhenUsed/>
    <w:pPr>
      <w:pBdr/>
      <w:tabs>
        <w:tab w:val="clear" w:leader="none" w:pos="720"/>
        <w:tab w:val="center" w:leader="none" w:pos="7143"/>
        <w:tab w:val="right" w:leader="none" w:pos="14287"/>
      </w:tabs>
      <w:spacing w:after="0" w:before="0" w:line="240" w:lineRule="auto"/>
      <w:ind/>
    </w:pPr>
  </w:style>
  <w:style w:type="paragraph" w:styleId="827">
    <w:name w:val="footnote text"/>
    <w:basedOn w:val="778"/>
    <w:uiPriority w:val="99"/>
    <w:semiHidden/>
    <w:unhideWhenUsed/>
    <w:pPr>
      <w:pBdr/>
      <w:spacing w:after="40" w:before="0" w:line="240" w:lineRule="auto"/>
      <w:ind/>
    </w:pPr>
    <w:rPr>
      <w:sz w:val="18"/>
    </w:rPr>
  </w:style>
  <w:style w:type="paragraph" w:styleId="828">
    <w:name w:val="endnote text"/>
    <w:basedOn w:val="778"/>
    <w:uiPriority w:val="99"/>
    <w:semiHidden/>
    <w:unhideWhenUsed/>
    <w:pPr>
      <w:pBdr/>
      <w:spacing w:after="0" w:before="0" w:line="240" w:lineRule="auto"/>
      <w:ind/>
    </w:pPr>
    <w:rPr>
      <w:sz w:val="20"/>
    </w:rPr>
  </w:style>
  <w:style w:type="paragraph" w:styleId="829">
    <w:name w:val="TOC 1"/>
    <w:basedOn w:val="778"/>
    <w:uiPriority w:val="39"/>
    <w:unhideWhenUsed/>
    <w:pPr>
      <w:pBdr/>
      <w:spacing w:after="57" w:before="0"/>
      <w:ind w:right="0" w:firstLine="0" w:left="0"/>
    </w:pPr>
  </w:style>
  <w:style w:type="paragraph" w:styleId="830">
    <w:name w:val="TOC 2"/>
    <w:basedOn w:val="778"/>
    <w:uiPriority w:val="39"/>
    <w:unhideWhenUsed/>
    <w:pPr>
      <w:pBdr/>
      <w:spacing w:after="57" w:before="0"/>
      <w:ind w:right="0" w:firstLine="0" w:left="283"/>
    </w:pPr>
  </w:style>
  <w:style w:type="paragraph" w:styleId="831">
    <w:name w:val="TOC 3"/>
    <w:basedOn w:val="778"/>
    <w:uiPriority w:val="39"/>
    <w:unhideWhenUsed/>
    <w:pPr>
      <w:pBdr/>
      <w:spacing w:after="57" w:before="0"/>
      <w:ind w:right="0" w:firstLine="0" w:left="567"/>
    </w:pPr>
  </w:style>
  <w:style w:type="paragraph" w:styleId="832">
    <w:name w:val="TOC 4"/>
    <w:basedOn w:val="778"/>
    <w:uiPriority w:val="39"/>
    <w:unhideWhenUsed/>
    <w:pPr>
      <w:pBdr/>
      <w:spacing w:after="57" w:before="0"/>
      <w:ind w:right="0" w:firstLine="0" w:left="850"/>
    </w:pPr>
  </w:style>
  <w:style w:type="paragraph" w:styleId="833">
    <w:name w:val="TOC 5"/>
    <w:basedOn w:val="778"/>
    <w:uiPriority w:val="39"/>
    <w:unhideWhenUsed/>
    <w:pPr>
      <w:pBdr/>
      <w:spacing w:after="57" w:before="0"/>
      <w:ind w:right="0" w:firstLine="0" w:left="1134"/>
    </w:pPr>
  </w:style>
  <w:style w:type="paragraph" w:styleId="834">
    <w:name w:val="TOC 6"/>
    <w:basedOn w:val="778"/>
    <w:uiPriority w:val="39"/>
    <w:unhideWhenUsed/>
    <w:pPr>
      <w:pBdr/>
      <w:spacing w:after="57" w:before="0"/>
      <w:ind w:right="0" w:firstLine="0" w:left="1417"/>
    </w:pPr>
  </w:style>
  <w:style w:type="paragraph" w:styleId="835">
    <w:name w:val="TOC 7"/>
    <w:basedOn w:val="778"/>
    <w:uiPriority w:val="39"/>
    <w:unhideWhenUsed/>
    <w:pPr>
      <w:pBdr/>
      <w:spacing w:after="57" w:before="0"/>
      <w:ind w:right="0" w:firstLine="0" w:left="1701"/>
    </w:pPr>
  </w:style>
  <w:style w:type="paragraph" w:styleId="836">
    <w:name w:val="TOC 8"/>
    <w:basedOn w:val="778"/>
    <w:uiPriority w:val="39"/>
    <w:unhideWhenUsed/>
    <w:pPr>
      <w:pBdr/>
      <w:spacing w:after="57" w:before="0"/>
      <w:ind w:right="0" w:firstLine="0" w:left="1984"/>
    </w:pPr>
  </w:style>
  <w:style w:type="paragraph" w:styleId="837">
    <w:name w:val="TOC 9"/>
    <w:basedOn w:val="778"/>
    <w:uiPriority w:val="39"/>
    <w:unhideWhenUsed/>
    <w:pPr>
      <w:pBdr/>
      <w:spacing w:after="57" w:before="0"/>
      <w:ind w:right="0" w:firstLine="0" w:left="2268"/>
    </w:pPr>
  </w:style>
  <w:style w:type="paragraph" w:styleId="838">
    <w:name w:val="Index Heading"/>
    <w:basedOn w:val="815"/>
    <w:pPr>
      <w:pBdr/>
      <w:spacing/>
      <w:ind/>
    </w:pPr>
  </w:style>
  <w:style w:type="paragraph" w:styleId="839">
    <w:name w:val="TOC Heading"/>
    <w:uiPriority w:val="39"/>
    <w:unhideWhenUsed/>
    <w:pPr>
      <w:widowControl w:val="true"/>
      <w:pBdr/>
      <w:bidi w:val="false"/>
      <w:spacing w:after="0" w:afterAutospacing="0" w:before="0" w:beforeAutospacing="0" w:line="276" w:lineRule="auto"/>
      <w:ind/>
      <w:jc w:val="left"/>
    </w:pPr>
    <w:rPr>
      <w:rFonts w:ascii="Arial" w:hAnsi="Arial" w:eastAsia="Arial" w:cs="Arial"/>
      <w:color w:val="auto"/>
      <w:sz w:val="22"/>
      <w:szCs w:val="22"/>
      <w:lang w:val="fr-FR" w:eastAsia="zh-CN" w:bidi="ar-SA"/>
    </w:rPr>
  </w:style>
  <w:style w:type="paragraph" w:styleId="840">
    <w:name w:val="table of figures"/>
    <w:basedOn w:val="778"/>
    <w:uiPriority w:val="99"/>
    <w:unhideWhenUsed/>
    <w:qFormat/>
    <w:pPr>
      <w:pBdr/>
      <w:spacing w:after="0" w:afterAutospacing="0" w:before="0"/>
      <w:ind/>
    </w:pPr>
  </w:style>
  <w:style w:type="paragraph" w:styleId="841">
    <w:name w:val="Title"/>
    <w:basedOn w:val="778"/>
    <w:qFormat/>
    <w:pPr>
      <w:keepNext w:val="true"/>
      <w:keepLines w:val="true"/>
      <w:pageBreakBefore w:val="false"/>
      <w:pBdr/>
      <w:spacing w:after="0" w:before="0"/>
      <w:ind/>
    </w:pPr>
    <w:rPr>
      <w:rFonts w:ascii="Trebuchet MS" w:hAnsi="Trebuchet MS" w:eastAsia="Trebuchet MS" w:cs="Trebuchet MS"/>
      <w:sz w:val="42"/>
      <w:szCs w:val="42"/>
    </w:rPr>
  </w:style>
  <w:style w:type="paragraph" w:styleId="842">
    <w:name w:val="Subtitle"/>
    <w:basedOn w:val="778"/>
    <w:qFormat/>
    <w:pPr>
      <w:keepNext w:val="true"/>
      <w:keepLines w:val="true"/>
      <w:pageBreakBefore w:val="false"/>
      <w:pBdr/>
      <w:spacing w:after="200" w:before="0"/>
      <w:ind/>
    </w:pPr>
    <w:rPr>
      <w:rFonts w:ascii="Trebuchet MS" w:hAnsi="Trebuchet MS" w:eastAsia="Trebuchet MS" w:cs="Trebuchet MS"/>
      <w:i/>
      <w:color w:val="666666"/>
      <w:sz w:val="26"/>
      <w:szCs w:val="26"/>
    </w:rPr>
  </w:style>
  <w:style w:type="numbering" w:styleId="843" w:default="1">
    <w:name w:val="No List"/>
    <w:uiPriority w:val="99"/>
    <w:semiHidden/>
    <w:unhideWhenUsed/>
    <w:qFormat/>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hyperlink" Target="http://docs.sparnatural.eu/SHACL-based-configuration.html"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hyperlink" Target="https://www.w3.org/TR/shacl/" TargetMode="External"/><Relationship Id="rId15" Type="http://schemas.openxmlformats.org/officeDocument/2006/relationships/hyperlink" Target="http://docs.sparnatural.eu/how-to-configure/car.ttl" TargetMode="External"/><Relationship Id="rId16" Type="http://schemas.openxmlformats.org/officeDocument/2006/relationships/hyperlink" Target="http://docs.sparnatural.eu/how-to-configure/car_instances.ttl" TargetMode="External"/><Relationship Id="rId17" Type="http://schemas.openxmlformats.org/officeDocument/2006/relationships/hyperlink" Target="http://docs.sparnatural.eu/how-to-configure/sparnatural-car-configuration.xlsx" TargetMode="External"/><Relationship Id="rId18" Type="http://schemas.openxmlformats.org/officeDocument/2006/relationships/hyperlink" Target="http://docs.sparnatural.eu/how-to-configure/sparnatural-car-configuration.ttl" TargetMode="External"/><Relationship Id="rId19" Type="http://schemas.openxmlformats.org/officeDocument/2006/relationships/image" Target="media/image4.png"/><Relationship Id="rId20" Type="http://schemas.openxmlformats.org/officeDocument/2006/relationships/hyperlink" Target="http://example.com/ontology/odb" TargetMode="External"/><Relationship Id="rId21" Type="http://schemas.openxmlformats.org/officeDocument/2006/relationships/image" Target="media/image5.png"/><Relationship Id="rId22" Type="http://schemas.openxmlformats.org/officeDocument/2006/relationships/hyperlink" Target="https://github.com/sparna-git/xls2rdf" TargetMode="External"/><Relationship Id="rId23" Type="http://schemas.openxmlformats.org/officeDocument/2006/relationships/hyperlink" Target="https://xls2rdf.sparna.fr/rest/" TargetMode="External"/><Relationship Id="rId24" Type="http://schemas.openxmlformats.org/officeDocument/2006/relationships/hyperlink" Target="https://skos-play.sparna.fr/play/convert" TargetMode="External"/><Relationship Id="rId25" Type="http://schemas.openxmlformats.org/officeDocument/2006/relationships/hyperlink" Target="https://github.com/sparna-git/xls2rdf/releases" TargetMode="External"/><Relationship Id="rId26" Type="http://schemas.openxmlformats.org/officeDocument/2006/relationships/hyperlink" Target="https://github.com/sparna-git/xls2rdf/wiki" TargetMode="External"/><Relationship Id="rId27" Type="http://schemas.openxmlformats.org/officeDocument/2006/relationships/hyperlink" Target="https://github.com/sparna-git/xls2rdf/releases" TargetMode="External"/><Relationship Id="rId28" Type="http://schemas.openxmlformats.org/officeDocument/2006/relationships/hyperlink" Target="https://xls2rdf.sparna.fr/rest/doc.html" TargetMode="External"/><Relationship Id="rId29" Type="http://schemas.openxmlformats.org/officeDocument/2006/relationships/image" Target="media/image6.png"/><Relationship Id="rId30" Type="http://schemas.openxmlformats.org/officeDocument/2006/relationships/image" Target="media/image7.png"/><Relationship Id="rId31" Type="http://schemas.openxmlformats.org/officeDocument/2006/relationships/hyperlink" Target="https://docs.google.com/spreadsheets/d/xxxxxxxxxx." TargetMode="External"/><Relationship Id="rId32" Type="http://schemas.openxmlformats.org/officeDocument/2006/relationships/hyperlink" Target="https://xls2rdf.sparna.fr/" TargetMode="External"/><Relationship Id="rId33" Type="http://schemas.openxmlformats.org/officeDocument/2006/relationships/hyperlink" Target="https://skos-play.sparna.fr/play/convert" TargetMode="External"/><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hyperlink" Target="http://docs.sparnatural.eu/OWL-based-configuration.html" TargetMode="External"/><Relationship Id="rId39" Type="http://schemas.openxmlformats.org/officeDocument/2006/relationships/hyperlink" Target="https://data.mydomain.com/sparnatural-config" TargetMode="External"/><Relationship Id="rId40" Type="http://schemas.openxmlformats.org/officeDocument/2006/relationships/hyperlink" Target="https://mydomain.com/sparnatural-page/sparnatural-config" TargetMode="External"/><Relationship Id="rId41" Type="http://schemas.openxmlformats.org/officeDocument/2006/relationships/hyperlink" Target="http://example.com/sparnatural-page/sparnatural-config" TargetMode="External"/><Relationship Id="rId42" Type="http://schemas.openxmlformats.org/officeDocument/2006/relationships/hyperlink" Target="http://example.com/ontology/odb" TargetMode="External"/><Relationship Id="rId43" Type="http://schemas.openxmlformats.org/officeDocument/2006/relationships/image" Target="media/image12.png"/><Relationship Id="rId44" Type="http://schemas.openxmlformats.org/officeDocument/2006/relationships/image" Target="media/image13.png"/><Relationship Id="rId45" Type="http://schemas.openxmlformats.org/officeDocument/2006/relationships/hyperlink" Target="https://fontawesome.com/search?o=r&amp;m=free" TargetMode="External"/><Relationship Id="rId46" Type="http://schemas.openxmlformats.org/officeDocument/2006/relationships/image" Target="media/image14.png"/><Relationship Id="rId47" Type="http://schemas.openxmlformats.org/officeDocument/2006/relationships/image" Target="media/image15.png"/><Relationship Id="rId48" Type="http://schemas.openxmlformats.org/officeDocument/2006/relationships/image" Target="media/image16.png"/><Relationship Id="rId49" Type="http://schemas.openxmlformats.org/officeDocument/2006/relationships/image" Target="media/image17.png"/><Relationship Id="rId50" Type="http://schemas.openxmlformats.org/officeDocument/2006/relationships/hyperlink" Target="https://docs.sparnatural.eu/widgets.html" TargetMode="External"/><Relationship Id="rId51" Type="http://schemas.openxmlformats.org/officeDocument/2006/relationships/image" Target="media/image18.png"/><Relationship Id="rId52" Type="http://schemas.openxmlformats.org/officeDocument/2006/relationships/image" Target="media/image19.png"/><Relationship Id="rId53" Type="http://schemas.openxmlformats.org/officeDocument/2006/relationships/hyperlink" Target="http://docs.sparnatural.eu/OWL-based-configuration-datasources.html" TargetMode="External"/><Relationship Id="rId54" Type="http://schemas.openxmlformats.org/officeDocument/2006/relationships/image" Target="media/image20.png"/><Relationship Id="rId55" Type="http://schemas.openxmlformats.org/officeDocument/2006/relationships/image" Target="media/image21.png"/><Relationship Id="rId56" Type="http://schemas.openxmlformats.org/officeDocument/2006/relationships/image" Target="media/image22.png"/><Relationship Id="rId57" Type="http://schemas.openxmlformats.org/officeDocument/2006/relationships/image" Target="media/image23.png"/><Relationship Id="rId58" Type="http://schemas.openxmlformats.org/officeDocument/2006/relationships/image" Target="media/image24.png"/><Relationship Id="rId59" Type="http://schemas.openxmlformats.org/officeDocument/2006/relationships/image" Target="media/image25.png"/><Relationship Id="rId60" Type="http://schemas.openxmlformats.org/officeDocument/2006/relationships/image" Target="media/image26.png"/><Relationship Id="rId61" Type="http://schemas.openxmlformats.org/officeDocument/2006/relationships/image" Target="media/image27.png"/><Relationship Id="rId62" Type="http://schemas.openxmlformats.org/officeDocument/2006/relationships/image" Target="media/image28.png"/><Relationship Id="rId63" Type="http://schemas.openxmlformats.org/officeDocument/2006/relationships/image" Target="media/image29.png"/><Relationship Id="rId64" Type="http://schemas.openxmlformats.org/officeDocument/2006/relationships/image" Target="media/image30.png"/><Relationship Id="rId65" Type="http://schemas.openxmlformats.org/officeDocument/2006/relationships/image" Target="media/image31.png"/><Relationship Id="rId66" Type="http://schemas.openxmlformats.org/officeDocument/2006/relationships/image" Target="media/image32.png"/><Relationship Id="rId67" Type="http://schemas.openxmlformats.org/officeDocument/2006/relationships/image" Target="media/image33.png"/><Relationship Id="rId68" Type="http://schemas.openxmlformats.org/officeDocument/2006/relationships/image" Target="media/image34.png"/><Relationship Id="rId69" Type="http://schemas.openxmlformats.org/officeDocument/2006/relationships/image" Target="media/image35.png"/><Relationship Id="rId70" Type="http://schemas.openxmlformats.org/officeDocument/2006/relationships/image" Target="media/image36.png"/><Relationship Id="rId71" Type="http://schemas.openxmlformats.org/officeDocument/2006/relationships/image" Target="media/image37.png"/><Relationship Id="rId72" Type="http://schemas.openxmlformats.org/officeDocument/2006/relationships/image" Target="media/image38.png"/><Relationship Id="rId73" Type="http://schemas.openxmlformats.org/officeDocument/2006/relationships/image" Target="media/image39.png"/><Relationship Id="rId74" Type="http://schemas.openxmlformats.org/officeDocument/2006/relationships/image" Target="media/image40.png"/><Relationship Id="rId75" Type="http://schemas.openxmlformats.org/officeDocument/2006/relationships/image" Target="media/image41.png"/><Relationship Id="rId76" Type="http://schemas.openxmlformats.org/officeDocument/2006/relationships/hyperlink" Target="https://www.w3.org/TR/2009/REC-skos-reference-20090818/" TargetMode="External"/><Relationship Id="rId77" Type="http://schemas.openxmlformats.org/officeDocument/2006/relationships/hyperlink" Target="http://example.com/Document" TargetMode="External"/><Relationship Id="rId78" Type="http://schemas.openxmlformats.org/officeDocument/2006/relationships/hyperlink" Target="http://example.com/type" TargetMode="External"/><Relationship Id="rId79" Type="http://schemas.openxmlformats.org/officeDocument/2006/relationships/hyperlink" Target="http://example.com/Report" TargetMode="External"/><Relationship Id="rId80" Type="http://schemas.openxmlformats.org/officeDocument/2006/relationships/hyperlink" Target="https://data.example.org/authority/product" TargetMode="External"/><Relationship Id="rId81" Type="http://schemas.openxmlformats.org/officeDocument/2006/relationships/image" Target="media/image42.png"/><Relationship Id="rId82" Type="http://schemas.openxmlformats.org/officeDocument/2006/relationships/image" Target="media/image43.png"/><Relationship Id="rId83" Type="http://schemas.openxmlformats.org/officeDocument/2006/relationships/image" Target="media/image44.png"/><Relationship Id="rId84" Type="http://schemas.openxmlformats.org/officeDocument/2006/relationships/image" Target="media/image45.png"/><Relationship Id="rId85" Type="http://schemas.openxmlformats.org/officeDocument/2006/relationships/image" Target="media/image46.png"/><Relationship Id="rId86" Type="http://schemas.openxmlformats.org/officeDocument/2006/relationships/image" Target="media/image47.png"/><Relationship Id="rId87" Type="http://schemas.openxmlformats.org/officeDocument/2006/relationships/image" Target="media/image48.png"/><Relationship Id="rId88" Type="http://schemas.openxmlformats.org/officeDocument/2006/relationships/image" Target="media/image49.png"/><Relationship Id="rId89" Type="http://schemas.openxmlformats.org/officeDocument/2006/relationships/image" Target="media/image50.png"/><Relationship Id="rId90" Type="http://schemas.openxmlformats.org/officeDocument/2006/relationships/image" Target="media/image51.png"/><Relationship Id="rId91" Type="http://schemas.openxmlformats.org/officeDocument/2006/relationships/image" Target="media/image52.png"/><Relationship Id="rId92" Type="http://schemas.openxmlformats.org/officeDocument/2006/relationships/image" Target="media/image53.png"/><Relationship Id="rId93" Type="http://schemas.openxmlformats.org/officeDocument/2006/relationships/image" Target="media/image54.png"/><Relationship Id="rId94" Type="http://schemas.openxmlformats.org/officeDocument/2006/relationships/image" Target="media/image55.png"/><Relationship Id="rId95" Type="http://schemas.openxmlformats.org/officeDocument/2006/relationships/image" Target="media/image56.png"/><Relationship Id="rId96" Type="http://schemas.openxmlformats.org/officeDocument/2006/relationships/image" Target="media/image57.png"/><Relationship Id="rId97" Type="http://schemas.openxmlformats.org/officeDocument/2006/relationships/image" Target="media/image58.png"/><Relationship Id="rId98" Type="http://schemas.openxmlformats.org/officeDocument/2006/relationships/image" Target="media/image59.png"/><Relationship Id="rId99" Type="http://schemas.openxmlformats.org/officeDocument/2006/relationships/image" Target="media/image60.png"/><Relationship Id="rId100" Type="http://schemas.openxmlformats.org/officeDocument/2006/relationships/image" Target="media/image61.png"/><Relationship Id="rId101" Type="http://schemas.openxmlformats.org/officeDocument/2006/relationships/comments" Target="comments.xml" /><Relationship Id="rId102" Type="http://schemas.microsoft.com/office/2011/relationships/commentsExtended" Target="commentsExtended.xml" /><Relationship Id="rId103" Type="http://schemas.microsoft.com/office/2018/08/relationships/commentsExtensible" Target="commentsExtensible.xml" /><Relationship Id="rId104" Type="http://schemas.microsoft.com/office/2016/09/relationships/commentsIds" Target="commentsIds.xml" /><Relationship Id="rId105" Type="http://schemas.onlyoffice.com/commentsDocument" Target="commentsDocument.xml" /><Relationship Id="rId106" Type="http://schemas.onlyoffice.com/commentsExtendedDocument" Target="commentsExtendedDocument.xml" /><Relationship Id="rId107" Type="http://schemas.onlyoffice.com/commentsIdsDocument" Target="commentsIdsDocument.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 Id="rId1" Type="http://schemas.openxmlformats.org/officeDocument/2006/relationships/hyperlink" Target="https://www.w3.org/TR/shacl/" TargetMode="External"/><Relationship Id="rId2" Type="http://schemas.openxmlformats.org/officeDocument/2006/relationships/hyperlink" Target="https://github.com/veleda/shacl-masterclass" TargetMode="External"/><Relationship Id="rId3" Type="http://schemas.openxmlformats.org/officeDocument/2006/relationships/hyperlink" Target="https://github.com/veleda/shacl-masterclass/tree/main/slides/KGC 2023" TargetMode="External"/><Relationship Id="rId4" Type="http://schemas.openxmlformats.org/officeDocument/2006/relationships/hyperlink" Target="https://www.linkedin.com/pulse/ontology-modeling-shacl-getting-started-holger-knublauch-iwlrf" TargetMode="External"/><Relationship Id="rId5" Type="http://schemas.openxmlformats.org/officeDocument/2006/relationships/hyperlink" Target="https://www.linkedin.com/pulse/ontology-modeling-shacl-qualified-cardinality-holger-knublauch-zp8hf/" TargetMode="External"/><Relationship Id="rId6" Type="http://schemas.openxmlformats.org/officeDocument/2006/relationships/hyperlink" Target="https://www.linkedin.com/pulse/ontology-modeling-shacl-sparql-based-constraints-holger-knublauch-qeisf/" TargetMode="External"/><Relationship Id="rId7" Type="http://schemas.openxmlformats.org/officeDocument/2006/relationships/hyperlink" Target="https://www.linkedin.com/pulse/ontology-modeling-shacl-defining-forms-instance-data-holger-knublauch-ann5f/" TargetMode="External"/></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ONLYOFFICE/8.1.0.169</Application>
  <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dc:language>fr-FR</dc:language>
  <cp:revision>36</cp:revision>
  <dcterms:modified xsi:type="dcterms:W3CDTF">2024-07-15T10:41:42Z</dcterms:modified>
</cp:coreProperties>
</file>

<file path=docProps/custom.xml><?xml version="1.0" encoding="utf-8"?>
<Properties xmlns="http://schemas.openxmlformats.org/officeDocument/2006/custom-properties" xmlns:vt="http://schemas.openxmlformats.org/officeDocument/2006/docPropsVTypes"/>
</file>